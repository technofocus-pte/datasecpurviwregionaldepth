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2378738" w14:textId="41569E7E" w:rsidR="00C81B64" w:rsidRPr="00D22A9D" w:rsidRDefault="00AB6862">
      <w:pPr>
        <w:pStyle w:val="Heading1"/>
        <w:rPr>
          <w:lang w:val="de-DE"/>
          <w:rPrChange w:id="0" w:author="Sanket Joshi" w:date="2024-10-15T15:48:00Z" w16du:dateUtc="2024-10-15T10:18:00Z">
            <w:rPr/>
          </w:rPrChange>
        </w:rPr>
      </w:pPr>
      <w:r w:rsidRPr="00D22A9D">
        <w:rPr>
          <w:lang w:val="de-DE"/>
          <w:rPrChange w:id="1" w:author="Sanket Joshi" w:date="2024-10-15T15:48:00Z" w16du:dateUtc="2024-10-15T10:18:00Z">
            <w:rPr/>
          </w:rPrChange>
        </w:rPr>
        <w:t xml:space="preserve">Übung </w:t>
      </w:r>
      <w:r w:rsidR="00A76B15" w:rsidRPr="00D22A9D">
        <w:rPr>
          <w:lang w:val="de-DE"/>
          <w:rPrChange w:id="2" w:author="Sanket Joshi" w:date="2024-10-15T15:48:00Z" w16du:dateUtc="2024-10-15T10:18:00Z">
            <w:rPr/>
          </w:rPrChange>
        </w:rPr>
        <w:t xml:space="preserve">8 </w:t>
      </w:r>
      <w:r w:rsidRPr="00D22A9D">
        <w:rPr>
          <w:lang w:val="de-DE"/>
          <w:rPrChange w:id="3" w:author="Sanket Joshi" w:date="2024-10-15T15:48:00Z" w16du:dateUtc="2024-10-15T10:18:00Z">
            <w:rPr/>
          </w:rPrChange>
        </w:rPr>
        <w:t>- Konfigurieren von Information</w:t>
      </w:r>
      <w:r w:rsidR="005B467A" w:rsidRPr="00D22A9D">
        <w:rPr>
          <w:lang w:val="de-DE"/>
          <w:rPrChange w:id="4" w:author="Sanket Joshi" w:date="2024-10-15T15:48:00Z" w16du:dateUtc="2024-10-15T10:18:00Z">
            <w:rPr/>
          </w:rPrChange>
        </w:rPr>
        <w:t xml:space="preserve"> B</w:t>
      </w:r>
      <w:r w:rsidRPr="00D22A9D">
        <w:rPr>
          <w:lang w:val="de-DE"/>
          <w:rPrChange w:id="5" w:author="Sanket Joshi" w:date="2024-10-15T15:48:00Z" w16du:dateUtc="2024-10-15T10:18:00Z">
            <w:rPr/>
          </w:rPrChange>
        </w:rPr>
        <w:t>arrier</w:t>
      </w:r>
      <w:r w:rsidR="005B467A" w:rsidRPr="00D22A9D">
        <w:rPr>
          <w:lang w:val="de-DE"/>
          <w:rPrChange w:id="6" w:author="Sanket Joshi" w:date="2024-10-15T15:48:00Z" w16du:dateUtc="2024-10-15T10:18:00Z">
            <w:rPr/>
          </w:rPrChange>
        </w:rPr>
        <w:t>s</w:t>
      </w:r>
    </w:p>
    <w:p w14:paraId="774B34F3" w14:textId="77777777" w:rsidR="00C81B64" w:rsidRPr="00D22A9D" w:rsidRDefault="00AB6862">
      <w:pPr>
        <w:pStyle w:val="Heading2"/>
        <w:rPr>
          <w:lang w:val="de-DE"/>
          <w:rPrChange w:id="7" w:author="Sanket Joshi" w:date="2024-10-15T15:48:00Z" w16du:dateUtc="2024-10-15T10:18:00Z">
            <w:rPr/>
          </w:rPrChange>
        </w:rPr>
      </w:pPr>
      <w:r w:rsidRPr="00D22A9D">
        <w:rPr>
          <w:lang w:val="de-DE"/>
          <w:rPrChange w:id="8" w:author="Sanket Joshi" w:date="2024-10-15T15:48:00Z" w16du:dateUtc="2024-10-15T10:18:00Z">
            <w:rPr/>
          </w:rPrChange>
        </w:rPr>
        <w:t>Zielsetzung:</w:t>
      </w:r>
    </w:p>
    <w:p w14:paraId="1B3B44AB" w14:textId="6906C7D5" w:rsidR="00C81B64" w:rsidRPr="00D22A9D" w:rsidRDefault="00AB6862">
      <w:pPr>
        <w:rPr>
          <w:lang w:val="de-DE"/>
          <w:rPrChange w:id="9" w:author="Sanket Joshi" w:date="2024-10-15T15:48:00Z" w16du:dateUtc="2024-10-15T10:18:00Z">
            <w:rPr/>
          </w:rPrChange>
        </w:rPr>
      </w:pPr>
      <w:r w:rsidRPr="00D22A9D">
        <w:rPr>
          <w:lang w:val="de-DE"/>
          <w:rPrChange w:id="10" w:author="Sanket Joshi" w:date="2024-10-15T15:48:00Z" w16du:dateUtc="2024-10-15T10:18:00Z">
            <w:rPr/>
          </w:rPrChange>
        </w:rPr>
        <w:t xml:space="preserve">Contoso hat fünf Abteilungen: </w:t>
      </w:r>
      <w:r w:rsidRPr="00D22A9D">
        <w:rPr>
          <w:i/>
          <w:iCs/>
          <w:lang w:val="de-DE"/>
          <w:rPrChange w:id="11" w:author="Sanket Joshi" w:date="2024-10-15T15:48:00Z" w16du:dateUtc="2024-10-15T10:18:00Z">
            <w:rPr>
              <w:i/>
              <w:iCs/>
            </w:rPr>
          </w:rPrChange>
        </w:rPr>
        <w:t>Personal</w:t>
      </w:r>
      <w:r w:rsidRPr="00D22A9D">
        <w:rPr>
          <w:lang w:val="de-DE"/>
          <w:rPrChange w:id="12" w:author="Sanket Joshi" w:date="2024-10-15T15:48:00Z" w16du:dateUtc="2024-10-15T10:18:00Z">
            <w:rPr/>
          </w:rPrChange>
        </w:rPr>
        <w:t xml:space="preserve">, </w:t>
      </w:r>
      <w:r w:rsidRPr="00D22A9D">
        <w:rPr>
          <w:i/>
          <w:iCs/>
          <w:lang w:val="de-DE"/>
          <w:rPrChange w:id="13" w:author="Sanket Joshi" w:date="2024-10-15T15:48:00Z" w16du:dateUtc="2024-10-15T10:18:00Z">
            <w:rPr>
              <w:i/>
              <w:iCs/>
            </w:rPr>
          </w:rPrChange>
        </w:rPr>
        <w:t>Vertrieb</w:t>
      </w:r>
      <w:r w:rsidRPr="00D22A9D">
        <w:rPr>
          <w:lang w:val="de-DE"/>
          <w:rPrChange w:id="14" w:author="Sanket Joshi" w:date="2024-10-15T15:48:00Z" w16du:dateUtc="2024-10-15T10:18:00Z">
            <w:rPr/>
          </w:rPrChange>
        </w:rPr>
        <w:t xml:space="preserve">, </w:t>
      </w:r>
      <w:r w:rsidRPr="00D22A9D">
        <w:rPr>
          <w:i/>
          <w:iCs/>
          <w:lang w:val="de-DE"/>
          <w:rPrChange w:id="15" w:author="Sanket Joshi" w:date="2024-10-15T15:48:00Z" w16du:dateUtc="2024-10-15T10:18:00Z">
            <w:rPr>
              <w:i/>
              <w:iCs/>
            </w:rPr>
          </w:rPrChange>
        </w:rPr>
        <w:t>Marketing</w:t>
      </w:r>
      <w:r w:rsidRPr="00D22A9D">
        <w:rPr>
          <w:lang w:val="de-DE"/>
          <w:rPrChange w:id="16" w:author="Sanket Joshi" w:date="2024-10-15T15:48:00Z" w16du:dateUtc="2024-10-15T10:18:00Z">
            <w:rPr/>
          </w:rPrChange>
        </w:rPr>
        <w:t xml:space="preserve">, </w:t>
      </w:r>
      <w:r w:rsidRPr="00D22A9D">
        <w:rPr>
          <w:i/>
          <w:iCs/>
          <w:lang w:val="de-DE"/>
          <w:rPrChange w:id="17" w:author="Sanket Joshi" w:date="2024-10-15T15:48:00Z" w16du:dateUtc="2024-10-15T10:18:00Z">
            <w:rPr>
              <w:i/>
              <w:iCs/>
            </w:rPr>
          </w:rPrChange>
        </w:rPr>
        <w:t xml:space="preserve">Forschung </w:t>
      </w:r>
      <w:r w:rsidRPr="00D22A9D">
        <w:rPr>
          <w:lang w:val="de-DE"/>
          <w:rPrChange w:id="18" w:author="Sanket Joshi" w:date="2024-10-15T15:48:00Z" w16du:dateUtc="2024-10-15T10:18:00Z">
            <w:rPr/>
          </w:rPrChange>
        </w:rPr>
        <w:t xml:space="preserve">und </w:t>
      </w:r>
      <w:r w:rsidRPr="00D22A9D">
        <w:rPr>
          <w:i/>
          <w:iCs/>
          <w:lang w:val="de-DE"/>
          <w:rPrChange w:id="19" w:author="Sanket Joshi" w:date="2024-10-15T15:48:00Z" w16du:dateUtc="2024-10-15T10:18:00Z">
            <w:rPr>
              <w:i/>
              <w:iCs/>
            </w:rPr>
          </w:rPrChange>
        </w:rPr>
        <w:t>Fertigung</w:t>
      </w:r>
      <w:r w:rsidRPr="00D22A9D">
        <w:rPr>
          <w:lang w:val="de-DE"/>
          <w:rPrChange w:id="20" w:author="Sanket Joshi" w:date="2024-10-15T15:48:00Z" w16du:dateUtc="2024-10-15T10:18:00Z">
            <w:rPr/>
          </w:rPrChange>
        </w:rPr>
        <w:t>. Um die Branchenvorschriften einzuhalten, dürfen Benutzer in einigen Abteilungen nicht mit anderen Abteilungen kommunizieren, wie in der folgenden Tabelle aufgeführt: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8"/>
        <w:gridCol w:w="2991"/>
        <w:gridCol w:w="4430"/>
      </w:tblGrid>
      <w:tr w:rsidR="008020F9" w:rsidRPr="008020F9" w14:paraId="50E8DBB2" w14:textId="77777777" w:rsidTr="008020F9">
        <w:trPr>
          <w:tblHeader/>
        </w:trPr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BC6074C" w14:textId="77777777" w:rsidR="00C81B64" w:rsidRDefault="00AB6862">
            <w:pPr>
              <w:rPr>
                <w:b/>
                <w:bCs/>
              </w:rPr>
            </w:pPr>
            <w:r w:rsidRPr="008020F9">
              <w:rPr>
                <w:b/>
                <w:bCs/>
              </w:rPr>
              <w:t>Segment</w:t>
            </w:r>
          </w:p>
        </w:tc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712CAC6" w14:textId="653515EA" w:rsidR="00C81B64" w:rsidRDefault="00390B7B">
            <w:pPr>
              <w:rPr>
                <w:b/>
                <w:bCs/>
              </w:rPr>
            </w:pPr>
            <w:r>
              <w:rPr>
                <w:b/>
                <w:bCs/>
              </w:rPr>
              <w:t>Darf</w:t>
            </w:r>
            <w:r w:rsidR="00AB6862" w:rsidRPr="008020F9">
              <w:rPr>
                <w:b/>
                <w:bCs/>
              </w:rPr>
              <w:t xml:space="preserve"> kommunizieren mit</w:t>
            </w:r>
          </w:p>
        </w:tc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6F9D170" w14:textId="2FA1FA3B" w:rsidR="00C81B64" w:rsidRDefault="00390B7B">
            <w:pPr>
              <w:rPr>
                <w:b/>
                <w:bCs/>
              </w:rPr>
            </w:pPr>
            <w:r>
              <w:rPr>
                <w:b/>
                <w:bCs/>
              </w:rPr>
              <w:t>Darf</w:t>
            </w:r>
            <w:r w:rsidR="00AB6862" w:rsidRPr="008020F9">
              <w:rPr>
                <w:b/>
                <w:bCs/>
              </w:rPr>
              <w:t xml:space="preserve"> nicht kommunizieren mit</w:t>
            </w:r>
          </w:p>
        </w:tc>
      </w:tr>
      <w:tr w:rsidR="008020F9" w:rsidRPr="008020F9" w14:paraId="54A457A7" w14:textId="77777777" w:rsidTr="008020F9">
        <w:tc>
          <w:tcPr>
            <w:tcW w:w="0" w:type="auto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68E4A8C6" w14:textId="77777777" w:rsidR="00C81B64" w:rsidRDefault="00AB6862">
            <w:r w:rsidRPr="008020F9">
              <w:t>HR</w:t>
            </w:r>
          </w:p>
        </w:tc>
        <w:tc>
          <w:tcPr>
            <w:tcW w:w="0" w:type="auto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272BB422" w14:textId="77777777" w:rsidR="00C81B64" w:rsidRDefault="00AB6862">
            <w:r w:rsidRPr="008020F9">
              <w:t>Alle</w:t>
            </w:r>
          </w:p>
        </w:tc>
        <w:tc>
          <w:tcPr>
            <w:tcW w:w="0" w:type="auto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52AA4E06" w14:textId="77777777" w:rsidR="00C81B64" w:rsidRDefault="00AB6862">
            <w:r w:rsidRPr="008020F9">
              <w:t>(keine Einschränkungen)</w:t>
            </w:r>
          </w:p>
        </w:tc>
      </w:tr>
      <w:tr w:rsidR="008020F9" w:rsidRPr="008020F9" w14:paraId="28D27BAF" w14:textId="77777777" w:rsidTr="008020F9">
        <w:tc>
          <w:tcPr>
            <w:tcW w:w="0" w:type="auto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6A801591" w14:textId="77777777" w:rsidR="00C81B64" w:rsidRDefault="00AB6862">
            <w:r w:rsidRPr="008020F9">
              <w:t>Vertrieb</w:t>
            </w:r>
          </w:p>
        </w:tc>
        <w:tc>
          <w:tcPr>
            <w:tcW w:w="0" w:type="auto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4EC85043" w14:textId="77777777" w:rsidR="00C81B64" w:rsidRDefault="00AB6862">
            <w:r w:rsidRPr="008020F9">
              <w:t>HR, Marketing, Fertigung</w:t>
            </w:r>
          </w:p>
        </w:tc>
        <w:tc>
          <w:tcPr>
            <w:tcW w:w="0" w:type="auto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75BC0C74" w14:textId="77777777" w:rsidR="00C81B64" w:rsidRDefault="00AB6862">
            <w:r w:rsidRPr="008020F9">
              <w:t>Forschung</w:t>
            </w:r>
          </w:p>
        </w:tc>
      </w:tr>
      <w:tr w:rsidR="008020F9" w:rsidRPr="008020F9" w14:paraId="5A8F2162" w14:textId="77777777" w:rsidTr="008020F9">
        <w:tc>
          <w:tcPr>
            <w:tcW w:w="0" w:type="auto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4A36B07B" w14:textId="77777777" w:rsidR="00C81B64" w:rsidRDefault="00AB6862">
            <w:r w:rsidRPr="008020F9">
              <w:t>Marketing</w:t>
            </w:r>
          </w:p>
        </w:tc>
        <w:tc>
          <w:tcPr>
            <w:tcW w:w="0" w:type="auto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2F1D3FB8" w14:textId="77777777" w:rsidR="00C81B64" w:rsidRDefault="00AB6862">
            <w:r w:rsidRPr="008020F9">
              <w:t>Alle</w:t>
            </w:r>
          </w:p>
        </w:tc>
        <w:tc>
          <w:tcPr>
            <w:tcW w:w="0" w:type="auto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102231F1" w14:textId="77777777" w:rsidR="00C81B64" w:rsidRDefault="00AB6862">
            <w:r w:rsidRPr="008020F9">
              <w:t>(keine Einschränkungen)</w:t>
            </w:r>
          </w:p>
        </w:tc>
      </w:tr>
      <w:tr w:rsidR="008020F9" w:rsidRPr="008020F9" w14:paraId="4263E57C" w14:textId="77777777" w:rsidTr="008020F9">
        <w:tc>
          <w:tcPr>
            <w:tcW w:w="0" w:type="auto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0AE29198" w14:textId="77777777" w:rsidR="00C81B64" w:rsidRDefault="00AB6862">
            <w:r w:rsidRPr="008020F9">
              <w:t>Forschung</w:t>
            </w:r>
          </w:p>
        </w:tc>
        <w:tc>
          <w:tcPr>
            <w:tcW w:w="0" w:type="auto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30F819AF" w14:textId="77777777" w:rsidR="00C81B64" w:rsidRDefault="00AB6862">
            <w:r w:rsidRPr="008020F9">
              <w:t>HR, Marketing, Fertigung</w:t>
            </w:r>
          </w:p>
        </w:tc>
        <w:tc>
          <w:tcPr>
            <w:tcW w:w="0" w:type="auto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38FE2185" w14:textId="77777777" w:rsidR="00C81B64" w:rsidRDefault="00AB6862">
            <w:r w:rsidRPr="008020F9">
              <w:t>Vertrieb</w:t>
            </w:r>
          </w:p>
        </w:tc>
      </w:tr>
      <w:tr w:rsidR="008020F9" w:rsidRPr="00F6692C" w14:paraId="6AF891D5" w14:textId="77777777" w:rsidTr="008020F9">
        <w:tc>
          <w:tcPr>
            <w:tcW w:w="0" w:type="auto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0858C815" w14:textId="77777777" w:rsidR="00C81B64" w:rsidRDefault="00AB6862">
            <w:r w:rsidRPr="008020F9">
              <w:t>Herstellung</w:t>
            </w:r>
          </w:p>
        </w:tc>
        <w:tc>
          <w:tcPr>
            <w:tcW w:w="0" w:type="auto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51007C29" w14:textId="77777777" w:rsidR="00C81B64" w:rsidRDefault="00AB6862">
            <w:r w:rsidRPr="008020F9">
              <w:t>HR, Marketing</w:t>
            </w:r>
          </w:p>
        </w:tc>
        <w:tc>
          <w:tcPr>
            <w:tcW w:w="0" w:type="auto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1AA80305" w14:textId="77777777" w:rsidR="00C81B64" w:rsidRPr="00D22A9D" w:rsidRDefault="00AB6862">
            <w:pPr>
              <w:rPr>
                <w:lang w:val="de-DE"/>
                <w:rPrChange w:id="21" w:author="Sanket Joshi" w:date="2024-10-15T15:48:00Z" w16du:dateUtc="2024-10-15T10:18:00Z">
                  <w:rPr/>
                </w:rPrChange>
              </w:rPr>
            </w:pPr>
            <w:r w:rsidRPr="00D22A9D">
              <w:rPr>
                <w:lang w:val="de-DE"/>
                <w:rPrChange w:id="22" w:author="Sanket Joshi" w:date="2024-10-15T15:48:00Z" w16du:dateUtc="2024-10-15T10:18:00Z">
                  <w:rPr/>
                </w:rPrChange>
              </w:rPr>
              <w:t>Andere Personen als HR oder Marketing</w:t>
            </w:r>
          </w:p>
        </w:tc>
      </w:tr>
    </w:tbl>
    <w:p w14:paraId="3A888D4A" w14:textId="77777777" w:rsidR="00C81B64" w:rsidRPr="00D22A9D" w:rsidRDefault="00AB6862">
      <w:pPr>
        <w:rPr>
          <w:lang w:val="de-DE"/>
          <w:rPrChange w:id="23" w:author="Sanket Joshi" w:date="2024-10-15T15:48:00Z" w16du:dateUtc="2024-10-15T10:18:00Z">
            <w:rPr/>
          </w:rPrChange>
        </w:rPr>
      </w:pPr>
      <w:r w:rsidRPr="00D22A9D">
        <w:rPr>
          <w:lang w:val="de-DE"/>
          <w:rPrChange w:id="24" w:author="Sanket Joshi" w:date="2024-10-15T15:48:00Z" w16du:dateUtc="2024-10-15T10:18:00Z">
            <w:rPr/>
          </w:rPrChange>
        </w:rPr>
        <w:t>Für diese Struktur umfasst der Plan von Contoso drei IB-Richtlinien:</w:t>
      </w:r>
    </w:p>
    <w:p w14:paraId="23A12BBF" w14:textId="71BE5234" w:rsidR="00C81B64" w:rsidRPr="00D22A9D" w:rsidRDefault="00AB6862">
      <w:pPr>
        <w:numPr>
          <w:ilvl w:val="0"/>
          <w:numId w:val="7"/>
        </w:numPr>
        <w:rPr>
          <w:lang w:val="de-DE"/>
          <w:rPrChange w:id="25" w:author="Sanket Joshi" w:date="2024-10-15T15:48:00Z" w16du:dateUtc="2024-10-15T10:18:00Z">
            <w:rPr/>
          </w:rPrChange>
        </w:rPr>
      </w:pPr>
      <w:r w:rsidRPr="00D22A9D">
        <w:rPr>
          <w:lang w:val="de-DE"/>
          <w:rPrChange w:id="26" w:author="Sanket Joshi" w:date="2024-10-15T15:48:00Z" w16du:dateUtc="2024-10-15T10:18:00Z">
            <w:rPr/>
          </w:rPrChange>
        </w:rPr>
        <w:t>Eine IB-</w:t>
      </w:r>
      <w:r w:rsidR="006F3D85" w:rsidRPr="00D22A9D">
        <w:rPr>
          <w:lang w:val="de-DE"/>
          <w:rPrChange w:id="27" w:author="Sanket Joshi" w:date="2024-10-15T15:48:00Z" w16du:dateUtc="2024-10-15T10:18:00Z">
            <w:rPr/>
          </w:rPrChange>
        </w:rPr>
        <w:t>Richtlinie</w:t>
      </w:r>
      <w:r w:rsidRPr="00D22A9D">
        <w:rPr>
          <w:lang w:val="de-DE"/>
          <w:rPrChange w:id="28" w:author="Sanket Joshi" w:date="2024-10-15T15:48:00Z" w16du:dateUtc="2024-10-15T10:18:00Z">
            <w:rPr/>
          </w:rPrChange>
        </w:rPr>
        <w:t>, die den Vertrieb daran hindern soll, mit der Forschung zu kommunizieren</w:t>
      </w:r>
    </w:p>
    <w:p w14:paraId="79180C62" w14:textId="4F8197C2" w:rsidR="00C81B64" w:rsidRPr="00D22A9D" w:rsidRDefault="00AB6862">
      <w:pPr>
        <w:numPr>
          <w:ilvl w:val="0"/>
          <w:numId w:val="7"/>
        </w:numPr>
        <w:rPr>
          <w:lang w:val="de-DE"/>
          <w:rPrChange w:id="29" w:author="Sanket Joshi" w:date="2024-10-15T15:48:00Z" w16du:dateUtc="2024-10-15T10:18:00Z">
            <w:rPr/>
          </w:rPrChange>
        </w:rPr>
      </w:pPr>
      <w:r w:rsidRPr="00D22A9D">
        <w:rPr>
          <w:lang w:val="de-DE"/>
          <w:rPrChange w:id="30" w:author="Sanket Joshi" w:date="2024-10-15T15:48:00Z" w16du:dateUtc="2024-10-15T10:18:00Z">
            <w:rPr/>
          </w:rPrChange>
        </w:rPr>
        <w:t>Eine weitere IB-Richtlinie, die verhindern soll, dass die Forschung mit dem Vertrieb kommuniziert.</w:t>
      </w:r>
    </w:p>
    <w:p w14:paraId="2AA00F2D" w14:textId="77777777" w:rsidR="00C81B64" w:rsidRPr="00D22A9D" w:rsidRDefault="00AB6862">
      <w:pPr>
        <w:numPr>
          <w:ilvl w:val="0"/>
          <w:numId w:val="7"/>
        </w:numPr>
        <w:rPr>
          <w:lang w:val="de-DE"/>
          <w:rPrChange w:id="31" w:author="Sanket Joshi" w:date="2024-10-15T15:48:00Z" w16du:dateUtc="2024-10-15T10:18:00Z">
            <w:rPr/>
          </w:rPrChange>
        </w:rPr>
      </w:pPr>
      <w:r w:rsidRPr="00D22A9D">
        <w:rPr>
          <w:lang w:val="de-DE"/>
          <w:rPrChange w:id="32" w:author="Sanket Joshi" w:date="2024-10-15T15:48:00Z" w16du:dateUtc="2024-10-15T10:18:00Z">
            <w:rPr/>
          </w:rPrChange>
        </w:rPr>
        <w:t>Eine IB-Richtlinie, die es der Fertigung erlaubt, nur mit der Personalabteilung und dem Marketing zu kommunizieren.</w:t>
      </w:r>
    </w:p>
    <w:p w14:paraId="597309B0" w14:textId="77777777" w:rsidR="00C81B64" w:rsidRPr="00D22A9D" w:rsidRDefault="00AB6862">
      <w:pPr>
        <w:pStyle w:val="Heading2"/>
        <w:rPr>
          <w:lang w:val="de-DE"/>
          <w:rPrChange w:id="33" w:author="Sanket Joshi" w:date="2024-10-15T15:48:00Z" w16du:dateUtc="2024-10-15T10:18:00Z">
            <w:rPr/>
          </w:rPrChange>
        </w:rPr>
      </w:pPr>
      <w:r w:rsidRPr="00D22A9D">
        <w:rPr>
          <w:lang w:val="de-DE"/>
          <w:rPrChange w:id="34" w:author="Sanket Joshi" w:date="2024-10-15T15:48:00Z" w16du:dateUtc="2024-10-15T10:18:00Z">
            <w:rPr/>
          </w:rPrChange>
        </w:rPr>
        <w:t>Übung 1 - Voraussetzungen</w:t>
      </w:r>
    </w:p>
    <w:p w14:paraId="2D4784B3" w14:textId="77777777" w:rsidR="00C81B64" w:rsidRPr="00D22A9D" w:rsidRDefault="00AB6862">
      <w:pPr>
        <w:pStyle w:val="Heading3"/>
        <w:rPr>
          <w:lang w:val="de-DE"/>
          <w:rPrChange w:id="35" w:author="Sanket Joshi" w:date="2024-10-15T15:48:00Z" w16du:dateUtc="2024-10-15T10:18:00Z">
            <w:rPr/>
          </w:rPrChange>
        </w:rPr>
      </w:pPr>
      <w:r w:rsidRPr="00D22A9D">
        <w:rPr>
          <w:lang w:val="de-DE"/>
          <w:rPrChange w:id="36" w:author="Sanket Joshi" w:date="2024-10-15T15:48:00Z" w16du:dateUtc="2024-10-15T10:18:00Z">
            <w:rPr/>
          </w:rPrChange>
        </w:rPr>
        <w:t>Aufgabe 1 - Erstellen eines Segments für Benutzer in Ihrem Unternehmen</w:t>
      </w:r>
    </w:p>
    <w:p w14:paraId="2BBA7FC0" w14:textId="77777777" w:rsidR="00C81B64" w:rsidRPr="00D22A9D" w:rsidRDefault="00AB6862">
      <w:pPr>
        <w:numPr>
          <w:ilvl w:val="0"/>
          <w:numId w:val="8"/>
        </w:numPr>
        <w:rPr>
          <w:lang w:val="de-DE"/>
          <w:rPrChange w:id="37" w:author="Sanket Joshi" w:date="2024-10-15T15:48:00Z" w16du:dateUtc="2024-10-15T10:18:00Z">
            <w:rPr/>
          </w:rPrChange>
        </w:rPr>
      </w:pPr>
      <w:r w:rsidRPr="00D22A9D">
        <w:rPr>
          <w:lang w:val="de-DE"/>
          <w:rPrChange w:id="38" w:author="Sanket Joshi" w:date="2024-10-15T15:48:00Z" w16du:dateUtc="2024-10-15T10:18:00Z">
            <w:rPr/>
          </w:rPrChange>
        </w:rPr>
        <w:t xml:space="preserve">Führen Sie </w:t>
      </w:r>
      <w:r w:rsidRPr="00D22A9D">
        <w:rPr>
          <w:b/>
          <w:bCs/>
          <w:lang w:val="de-DE"/>
          <w:rPrChange w:id="39" w:author="Sanket Joshi" w:date="2024-10-15T15:48:00Z" w16du:dateUtc="2024-10-15T10:18:00Z">
            <w:rPr>
              <w:b/>
              <w:bCs/>
            </w:rPr>
          </w:rPrChange>
        </w:rPr>
        <w:t xml:space="preserve">PowerShell </w:t>
      </w:r>
      <w:r w:rsidRPr="00D22A9D">
        <w:rPr>
          <w:lang w:val="de-DE"/>
          <w:rPrChange w:id="40" w:author="Sanket Joshi" w:date="2024-10-15T15:48:00Z" w16du:dateUtc="2024-10-15T10:18:00Z">
            <w:rPr/>
          </w:rPrChange>
        </w:rPr>
        <w:t>auf Ihrer VM als Administrator aus.</w:t>
      </w:r>
    </w:p>
    <w:p w14:paraId="2CC3AF7C" w14:textId="77777777" w:rsidR="00C81B64" w:rsidRDefault="00AB6862">
      <w:r w:rsidRPr="008020F9">
        <w:lastRenderedPageBreak/>
        <w:fldChar w:fldCharType="begin"/>
      </w:r>
      <w:r w:rsidRPr="008020F9">
        <w:instrText xml:space="preserve"> INCLUDEPICTURE "/Users/dhartijagani/Library/Group Containers/UBF8T346G9.ms/WebArchiveCopyPasteTempFiles/com.microsoft.Word/image1.png" \* MERGEFORMATINET </w:instrText>
      </w:r>
      <w:r w:rsidRPr="008020F9">
        <w:fldChar w:fldCharType="separate"/>
      </w:r>
      <w:r w:rsidRPr="008020F9">
        <w:rPr>
          <w:noProof/>
        </w:rPr>
        <w:drawing>
          <wp:inline distT="0" distB="0" distL="0" distR="0" wp14:anchorId="5FE21C0C" wp14:editId="3D6F0D12">
            <wp:extent cx="5731510" cy="5427345"/>
            <wp:effectExtent l="0" t="0" r="0" b="0"/>
            <wp:docPr id="1306796069" name="Picture 96" descr="Broken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 descr="BrokenImag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2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20F9">
        <w:fldChar w:fldCharType="end"/>
      </w:r>
    </w:p>
    <w:p w14:paraId="6A2FED81" w14:textId="77777777" w:rsidR="00C81B64" w:rsidRPr="00D22A9D" w:rsidRDefault="00AB6862">
      <w:pPr>
        <w:numPr>
          <w:ilvl w:val="0"/>
          <w:numId w:val="8"/>
        </w:numPr>
        <w:rPr>
          <w:lang w:val="de-DE"/>
          <w:rPrChange w:id="41" w:author="Sanket Joshi" w:date="2024-10-15T15:48:00Z" w16du:dateUtc="2024-10-15T10:18:00Z">
            <w:rPr/>
          </w:rPrChange>
        </w:rPr>
      </w:pPr>
      <w:r w:rsidRPr="00D22A9D">
        <w:rPr>
          <w:lang w:val="de-DE"/>
          <w:rPrChange w:id="42" w:author="Sanket Joshi" w:date="2024-10-15T15:48:00Z" w16du:dateUtc="2024-10-15T10:18:00Z">
            <w:rPr/>
          </w:rPrChange>
        </w:rPr>
        <w:t>Führen Sie das Folgende aus:</w:t>
      </w:r>
    </w:p>
    <w:p w14:paraId="4BB75650" w14:textId="77777777" w:rsidR="00C81B64" w:rsidRDefault="00AB6862">
      <w:pPr>
        <w:rPr>
          <w:color w:val="3A7C22" w:themeColor="accent6" w:themeShade="BF"/>
        </w:rPr>
      </w:pPr>
      <w:r w:rsidRPr="008020F9">
        <w:rPr>
          <w:b/>
          <w:bCs/>
          <w:color w:val="3A7C22" w:themeColor="accent6" w:themeShade="BF"/>
        </w:rPr>
        <w:t>+++Install-ModuleExchangeOnlineManagement+++</w:t>
      </w:r>
    </w:p>
    <w:p w14:paraId="53771CD8" w14:textId="5BAD3954" w:rsidR="00C81B64" w:rsidRPr="00D22A9D" w:rsidRDefault="00AB6862">
      <w:pPr>
        <w:numPr>
          <w:ilvl w:val="0"/>
          <w:numId w:val="8"/>
        </w:numPr>
        <w:rPr>
          <w:lang w:val="de-DE"/>
          <w:rPrChange w:id="43" w:author="Sanket Joshi" w:date="2024-10-15T15:48:00Z" w16du:dateUtc="2024-10-15T10:18:00Z">
            <w:rPr/>
          </w:rPrChange>
        </w:rPr>
      </w:pPr>
      <w:r w:rsidRPr="00D22A9D">
        <w:rPr>
          <w:lang w:val="de-DE"/>
          <w:rPrChange w:id="44" w:author="Sanket Joshi" w:date="2024-10-15T15:48:00Z" w16du:dateUtc="2024-10-15T10:18:00Z">
            <w:rPr/>
          </w:rPrChange>
        </w:rPr>
        <w:t>Wenn Sie gefragt werden: "</w:t>
      </w:r>
      <w:r w:rsidRPr="00D22A9D">
        <w:rPr>
          <w:b/>
          <w:bCs/>
          <w:lang w:val="de-DE"/>
          <w:rPrChange w:id="45" w:author="Sanket Joshi" w:date="2024-10-15T15:48:00Z" w16du:dateUtc="2024-10-15T10:18:00Z">
            <w:rPr>
              <w:b/>
              <w:bCs/>
            </w:rPr>
          </w:rPrChange>
        </w:rPr>
        <w:t>Möchten Sie, dass PowerShellGet den NuGet-Anbieter jetzt installiert und importiert?</w:t>
      </w:r>
      <w:r w:rsidRPr="00D22A9D">
        <w:rPr>
          <w:lang w:val="de-DE"/>
          <w:rPrChange w:id="46" w:author="Sanket Joshi" w:date="2024-10-15T15:48:00Z" w16du:dateUtc="2024-10-15T10:18:00Z">
            <w:rPr/>
          </w:rPrChange>
        </w:rPr>
        <w:t>" und "</w:t>
      </w:r>
      <w:r w:rsidRPr="00D22A9D">
        <w:rPr>
          <w:b/>
          <w:bCs/>
          <w:lang w:val="de-DE"/>
          <w:rPrChange w:id="47" w:author="Sanket Joshi" w:date="2024-10-15T15:48:00Z" w16du:dateUtc="2024-10-15T10:18:00Z">
            <w:rPr>
              <w:b/>
              <w:bCs/>
            </w:rPr>
          </w:rPrChange>
        </w:rPr>
        <w:t>Sind Sie sicher, dass Sie die Module von "PSGallery" installieren möchten?</w:t>
      </w:r>
      <w:r w:rsidRPr="00D22A9D">
        <w:rPr>
          <w:lang w:val="de-DE"/>
          <w:rPrChange w:id="48" w:author="Sanket Joshi" w:date="2024-10-15T15:48:00Z" w16du:dateUtc="2024-10-15T10:18:00Z">
            <w:rPr/>
          </w:rPrChange>
        </w:rPr>
        <w:t xml:space="preserve">", geben Sie </w:t>
      </w:r>
      <w:r w:rsidRPr="00D22A9D">
        <w:rPr>
          <w:b/>
          <w:bCs/>
          <w:lang w:val="de-DE"/>
          <w:rPrChange w:id="49" w:author="Sanket Joshi" w:date="2024-10-15T15:48:00Z" w16du:dateUtc="2024-10-15T10:18:00Z">
            <w:rPr>
              <w:b/>
              <w:bCs/>
            </w:rPr>
          </w:rPrChange>
        </w:rPr>
        <w:t xml:space="preserve">y </w:t>
      </w:r>
      <w:r w:rsidRPr="00D22A9D">
        <w:rPr>
          <w:lang w:val="de-DE"/>
          <w:rPrChange w:id="50" w:author="Sanket Joshi" w:date="2024-10-15T15:48:00Z" w16du:dateUtc="2024-10-15T10:18:00Z">
            <w:rPr/>
          </w:rPrChange>
        </w:rPr>
        <w:t>ein und drücken Sie die Eingabetaste.</w:t>
      </w:r>
    </w:p>
    <w:p w14:paraId="1B9A65E2" w14:textId="77777777" w:rsidR="00C81B64" w:rsidRDefault="00AB6862">
      <w:r w:rsidRPr="008020F9">
        <w:fldChar w:fldCharType="begin"/>
      </w:r>
      <w:r w:rsidRPr="008020F9">
        <w:instrText xml:space="preserve"> INCLUDEPICTURE "https://labondemand.blob.core.windows.net/content/lab149520/instructions237223%5CMedia10%5Cimage2.png" \* MERGEFORMATINET </w:instrText>
      </w:r>
      <w:r w:rsidRPr="008020F9">
        <w:fldChar w:fldCharType="separate"/>
      </w:r>
      <w:r w:rsidRPr="008020F9">
        <w:rPr>
          <w:noProof/>
        </w:rPr>
        <w:drawing>
          <wp:inline distT="0" distB="0" distL="0" distR="0" wp14:anchorId="005AF1F9" wp14:editId="5FEA5FEE">
            <wp:extent cx="5731510" cy="1873250"/>
            <wp:effectExtent l="0" t="0" r="0" b="6350"/>
            <wp:docPr id="407732244" name="Picture 95" descr="A screenshot of a computer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 descr="A screenshot of a computer 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20F9">
        <w:fldChar w:fldCharType="end"/>
      </w:r>
    </w:p>
    <w:p w14:paraId="0D4359A9" w14:textId="244C48DC" w:rsidR="00C81B64" w:rsidRPr="00D22A9D" w:rsidRDefault="00AB6862">
      <w:pPr>
        <w:numPr>
          <w:ilvl w:val="0"/>
          <w:numId w:val="8"/>
        </w:numPr>
        <w:rPr>
          <w:lang w:val="de-DE"/>
          <w:rPrChange w:id="51" w:author="Sanket Joshi" w:date="2024-10-15T15:48:00Z" w16du:dateUtc="2024-10-15T10:18:00Z">
            <w:rPr/>
          </w:rPrChange>
        </w:rPr>
      </w:pPr>
      <w:r w:rsidRPr="00D22A9D">
        <w:rPr>
          <w:lang w:val="de-DE"/>
          <w:rPrChange w:id="52" w:author="Sanket Joshi" w:date="2024-10-15T15:48:00Z" w16du:dateUtc="2024-10-15T10:18:00Z">
            <w:rPr/>
          </w:rPrChange>
        </w:rPr>
        <w:lastRenderedPageBreak/>
        <w:t xml:space="preserve">Führen Sie </w:t>
      </w:r>
      <w:ins w:id="53" w:author="Sanket Joshi" w:date="2024-10-15T15:48:00Z" w16du:dateUtc="2024-10-15T10:18:00Z">
        <w:r w:rsidR="00D22A9D">
          <w:rPr>
            <w:lang w:val="de-DE"/>
          </w:rPr>
          <w:t xml:space="preserve">nach dem Abschluss der Installation </w:t>
        </w:r>
      </w:ins>
      <w:r w:rsidRPr="00D22A9D">
        <w:rPr>
          <w:lang w:val="de-DE"/>
          <w:rPrChange w:id="54" w:author="Sanket Joshi" w:date="2024-10-15T15:48:00Z" w16du:dateUtc="2024-10-15T10:18:00Z">
            <w:rPr/>
          </w:rPrChange>
        </w:rPr>
        <w:t>den folgenden Befehl aus</w:t>
      </w:r>
      <w:del w:id="55" w:author="Sanket Joshi" w:date="2024-10-15T15:48:00Z" w16du:dateUtc="2024-10-15T10:18:00Z">
        <w:r w:rsidRPr="00D22A9D" w:rsidDel="00D22A9D">
          <w:rPr>
            <w:lang w:val="de-DE"/>
            <w:rPrChange w:id="56" w:author="Sanket Joshi" w:date="2024-10-15T15:48:00Z" w16du:dateUtc="2024-10-15T10:18:00Z">
              <w:rPr/>
            </w:rPrChange>
          </w:rPr>
          <w:delText>, sobald die Installation abgeschlossen ist</w:delText>
        </w:r>
      </w:del>
      <w:r w:rsidRPr="00D22A9D">
        <w:rPr>
          <w:lang w:val="de-DE"/>
          <w:rPrChange w:id="57" w:author="Sanket Joshi" w:date="2024-10-15T15:48:00Z" w16du:dateUtc="2024-10-15T10:18:00Z">
            <w:rPr/>
          </w:rPrChange>
        </w:rPr>
        <w:t>.</w:t>
      </w:r>
    </w:p>
    <w:p w14:paraId="6BD3519A" w14:textId="77777777" w:rsidR="00C81B64" w:rsidRDefault="00AB6862">
      <w:pPr>
        <w:rPr>
          <w:color w:val="3A7C22" w:themeColor="accent6" w:themeShade="BF"/>
        </w:rPr>
      </w:pPr>
      <w:r w:rsidRPr="008020F9">
        <w:rPr>
          <w:b/>
          <w:bCs/>
          <w:color w:val="3A7C22" w:themeColor="accent6" w:themeShade="BF"/>
        </w:rPr>
        <w:t>+++Import-Modul ExchangeOnlineManagement+++</w:t>
      </w:r>
    </w:p>
    <w:p w14:paraId="24EE7D67" w14:textId="77777777" w:rsidR="00C81B64" w:rsidRDefault="00AB6862">
      <w:r w:rsidRPr="008020F9">
        <w:fldChar w:fldCharType="begin"/>
      </w:r>
      <w:r w:rsidRPr="008020F9">
        <w:instrText xml:space="preserve"> INCLUDEPICTURE "https://labondemand.blob.core.windows.net/content/lab149520/instructions237223%5CMedia10%5Cimage3.png" \* MERGEFORMATINET </w:instrText>
      </w:r>
      <w:r w:rsidRPr="008020F9">
        <w:fldChar w:fldCharType="separate"/>
      </w:r>
      <w:r w:rsidRPr="008020F9">
        <w:rPr>
          <w:noProof/>
        </w:rPr>
        <w:drawing>
          <wp:inline distT="0" distB="0" distL="0" distR="0" wp14:anchorId="3C01895E" wp14:editId="00733CA6">
            <wp:extent cx="5731510" cy="3492500"/>
            <wp:effectExtent l="0" t="0" r="0" b="0"/>
            <wp:docPr id="1261285791" name="Picture 94" descr="A screenshot of a computer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 descr="A screenshot of a computer 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20F9">
        <w:fldChar w:fldCharType="end"/>
      </w:r>
    </w:p>
    <w:p w14:paraId="6C4DA704" w14:textId="77777777" w:rsidR="00C81B64" w:rsidRPr="00D22A9D" w:rsidRDefault="00AB6862">
      <w:pPr>
        <w:numPr>
          <w:ilvl w:val="0"/>
          <w:numId w:val="8"/>
        </w:numPr>
        <w:rPr>
          <w:lang w:val="de-DE"/>
          <w:rPrChange w:id="58" w:author="Sanket Joshi" w:date="2024-10-15T15:48:00Z" w16du:dateUtc="2024-10-15T10:18:00Z">
            <w:rPr/>
          </w:rPrChange>
        </w:rPr>
      </w:pPr>
      <w:r w:rsidRPr="00D22A9D">
        <w:rPr>
          <w:lang w:val="de-DE"/>
          <w:rPrChange w:id="59" w:author="Sanket Joshi" w:date="2024-10-15T15:48:00Z" w16du:dateUtc="2024-10-15T10:18:00Z">
            <w:rPr/>
          </w:rPrChange>
        </w:rPr>
        <w:t>Führen Sie nun den folgenden Befehl aus, um eine Verbindung zu Exchange Online herzustellen.</w:t>
      </w:r>
    </w:p>
    <w:p w14:paraId="7A0D330B" w14:textId="77777777" w:rsidR="00C81B64" w:rsidRDefault="00AB6862">
      <w:pPr>
        <w:rPr>
          <w:color w:val="3A7C22" w:themeColor="accent6" w:themeShade="BF"/>
        </w:rPr>
      </w:pPr>
      <w:r w:rsidRPr="008020F9">
        <w:rPr>
          <w:b/>
          <w:bCs/>
          <w:color w:val="3A7C22" w:themeColor="accent6" w:themeShade="BF"/>
        </w:rPr>
        <w:t>+++Connect-IPPSSession+++</w:t>
      </w:r>
    </w:p>
    <w:p w14:paraId="676C3118" w14:textId="77777777" w:rsidR="00C81B64" w:rsidRDefault="00AB6862">
      <w:r w:rsidRPr="008020F9">
        <w:fldChar w:fldCharType="begin"/>
      </w:r>
      <w:r w:rsidRPr="008020F9">
        <w:instrText xml:space="preserve"> INCLUDEPICTURE "https://labondemand.blob.core.windows.net/content/lab149520/instructions237223%5CMedia10%5Cimage4.png" \* MERGEFORMATINET </w:instrText>
      </w:r>
      <w:r w:rsidRPr="008020F9">
        <w:fldChar w:fldCharType="separate"/>
      </w:r>
      <w:r w:rsidRPr="008020F9">
        <w:rPr>
          <w:noProof/>
        </w:rPr>
        <w:drawing>
          <wp:inline distT="0" distB="0" distL="0" distR="0" wp14:anchorId="21FF9F90" wp14:editId="4E85DCC4">
            <wp:extent cx="5731510" cy="3235325"/>
            <wp:effectExtent l="0" t="0" r="0" b="3175"/>
            <wp:docPr id="1479271618" name="Picture 93" descr="A screenshot of a computer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 descr="A screenshot of a computer 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20F9">
        <w:fldChar w:fldCharType="end"/>
      </w:r>
    </w:p>
    <w:p w14:paraId="3CA4488D" w14:textId="77777777" w:rsidR="00C81B64" w:rsidRPr="00D22A9D" w:rsidRDefault="00AB6862">
      <w:pPr>
        <w:numPr>
          <w:ilvl w:val="0"/>
          <w:numId w:val="8"/>
        </w:numPr>
        <w:rPr>
          <w:lang w:val="de-DE"/>
          <w:rPrChange w:id="60" w:author="Sanket Joshi" w:date="2024-10-15T15:48:00Z" w16du:dateUtc="2024-10-15T10:18:00Z">
            <w:rPr/>
          </w:rPrChange>
        </w:rPr>
      </w:pPr>
      <w:r w:rsidRPr="00D22A9D">
        <w:rPr>
          <w:lang w:val="de-DE"/>
          <w:rPrChange w:id="61" w:author="Sanket Joshi" w:date="2024-10-15T15:48:00Z" w16du:dateUtc="2024-10-15T10:18:00Z">
            <w:rPr/>
          </w:rPrChange>
        </w:rPr>
        <w:t xml:space="preserve">Melden Sie sich mit den Anmeldedaten des </w:t>
      </w:r>
      <w:r w:rsidRPr="00D22A9D">
        <w:rPr>
          <w:b/>
          <w:bCs/>
          <w:lang w:val="de-DE"/>
          <w:rPrChange w:id="62" w:author="Sanket Joshi" w:date="2024-10-15T15:48:00Z" w16du:dateUtc="2024-10-15T10:18:00Z">
            <w:rPr>
              <w:b/>
              <w:bCs/>
            </w:rPr>
          </w:rPrChange>
        </w:rPr>
        <w:t xml:space="preserve">MOD-Administrators </w:t>
      </w:r>
      <w:r w:rsidRPr="00D22A9D">
        <w:rPr>
          <w:lang w:val="de-DE"/>
          <w:rPrChange w:id="63" w:author="Sanket Joshi" w:date="2024-10-15T15:48:00Z" w16du:dateUtc="2024-10-15T10:18:00Z">
            <w:rPr/>
          </w:rPrChange>
        </w:rPr>
        <w:t>an, die Sie auf der Startseite der Laborumgebung finden.</w:t>
      </w:r>
    </w:p>
    <w:p w14:paraId="0580131B" w14:textId="77777777" w:rsidR="00C81B64" w:rsidRDefault="00AB6862">
      <w:r w:rsidRPr="008020F9">
        <w:lastRenderedPageBreak/>
        <w:fldChar w:fldCharType="begin"/>
      </w:r>
      <w:r w:rsidRPr="008020F9">
        <w:instrText xml:space="preserve"> INCLUDEPICTURE "/Users/dhartijagani/Library/Group Containers/UBF8T346G9.ms/WebArchiveCopyPasteTempFiles/com.microsoft.Word/image5.png" \* MERGEFORMATINET </w:instrText>
      </w:r>
      <w:r w:rsidRPr="008020F9">
        <w:fldChar w:fldCharType="separate"/>
      </w:r>
      <w:r w:rsidRPr="008020F9">
        <w:rPr>
          <w:noProof/>
        </w:rPr>
        <w:drawing>
          <wp:inline distT="0" distB="0" distL="0" distR="0" wp14:anchorId="669912F4" wp14:editId="611A719F">
            <wp:extent cx="5731510" cy="3235325"/>
            <wp:effectExtent l="0" t="0" r="0" b="3175"/>
            <wp:docPr id="561587065" name="Picture 92" descr="Broken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 descr="BrokenImag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20F9">
        <w:fldChar w:fldCharType="end"/>
      </w:r>
    </w:p>
    <w:p w14:paraId="1D69AA08" w14:textId="77777777" w:rsidR="00C81B64" w:rsidRPr="00D22A9D" w:rsidRDefault="00AB6862">
      <w:pPr>
        <w:numPr>
          <w:ilvl w:val="0"/>
          <w:numId w:val="8"/>
        </w:numPr>
        <w:rPr>
          <w:lang w:val="de-DE"/>
          <w:rPrChange w:id="64" w:author="Sanket Joshi" w:date="2024-10-15T15:48:00Z" w16du:dateUtc="2024-10-15T10:18:00Z">
            <w:rPr/>
          </w:rPrChange>
        </w:rPr>
      </w:pPr>
      <w:r w:rsidRPr="00D22A9D">
        <w:rPr>
          <w:lang w:val="de-DE"/>
          <w:rPrChange w:id="65" w:author="Sanket Joshi" w:date="2024-10-15T15:48:00Z" w16du:dateUtc="2024-10-15T10:18:00Z">
            <w:rPr/>
          </w:rPrChange>
        </w:rPr>
        <w:t xml:space="preserve">Führen Sie den folgenden Befehl nacheinander in der </w:t>
      </w:r>
      <w:r w:rsidRPr="00D22A9D">
        <w:rPr>
          <w:b/>
          <w:bCs/>
          <w:lang w:val="de-DE"/>
          <w:rPrChange w:id="66" w:author="Sanket Joshi" w:date="2024-10-15T15:48:00Z" w16du:dateUtc="2024-10-15T10:18:00Z">
            <w:rPr>
              <w:b/>
              <w:bCs/>
            </w:rPr>
          </w:rPrChange>
        </w:rPr>
        <w:t xml:space="preserve">PowerShell </w:t>
      </w:r>
      <w:r w:rsidRPr="00D22A9D">
        <w:rPr>
          <w:lang w:val="de-DE"/>
          <w:rPrChange w:id="67" w:author="Sanket Joshi" w:date="2024-10-15T15:48:00Z" w16du:dateUtc="2024-10-15T10:18:00Z">
            <w:rPr/>
          </w:rPrChange>
        </w:rPr>
        <w:t>aus, um die Organisationsstruktur zu erstellen.</w:t>
      </w:r>
    </w:p>
    <w:p w14:paraId="79ACC9B9" w14:textId="77777777" w:rsidR="00C81B64" w:rsidRDefault="00AB6862">
      <w:pPr>
        <w:rPr>
          <w:color w:val="3A7C22" w:themeColor="accent6" w:themeShade="BF"/>
        </w:rPr>
      </w:pPr>
      <w:r w:rsidRPr="008020F9">
        <w:rPr>
          <w:b/>
          <w:bCs/>
          <w:color w:val="3A7C22" w:themeColor="accent6" w:themeShade="BF"/>
        </w:rPr>
        <w:t>+++New-OrganizationSegment -Name "HR" -UserGroupFilter "Department -eq 'HR'"+++</w:t>
      </w:r>
    </w:p>
    <w:p w14:paraId="74C3AFB8" w14:textId="77777777" w:rsidR="00C81B64" w:rsidRDefault="00AB6862">
      <w:r w:rsidRPr="008020F9">
        <w:fldChar w:fldCharType="begin"/>
      </w:r>
      <w:r w:rsidRPr="008020F9">
        <w:instrText xml:space="preserve"> INCLUDEPICTURE "/Users/dhartijagani/Library/Group Containers/UBF8T346G9.ms/WebArchiveCopyPasteTempFiles/com.microsoft.Word/image6.png" \* MERGEFORMATINET </w:instrText>
      </w:r>
      <w:r w:rsidRPr="008020F9">
        <w:fldChar w:fldCharType="separate"/>
      </w:r>
      <w:r w:rsidRPr="008020F9">
        <w:rPr>
          <w:noProof/>
        </w:rPr>
        <w:drawing>
          <wp:inline distT="0" distB="0" distL="0" distR="0" wp14:anchorId="19790AF6" wp14:editId="2162A9D7">
            <wp:extent cx="5731510" cy="4375785"/>
            <wp:effectExtent l="0" t="0" r="0" b="5715"/>
            <wp:docPr id="667346574" name="Picture 91" descr="Broken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 descr="BrokenImag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7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20F9">
        <w:fldChar w:fldCharType="end"/>
      </w:r>
    </w:p>
    <w:p w14:paraId="12392D3E" w14:textId="77777777" w:rsidR="00C81B64" w:rsidRDefault="00AB6862">
      <w:pPr>
        <w:rPr>
          <w:color w:val="3A7C22" w:themeColor="accent6" w:themeShade="BF"/>
        </w:rPr>
      </w:pPr>
      <w:r w:rsidRPr="008020F9">
        <w:rPr>
          <w:b/>
          <w:bCs/>
          <w:color w:val="3A7C22" w:themeColor="accent6" w:themeShade="BF"/>
        </w:rPr>
        <w:lastRenderedPageBreak/>
        <w:t>+++New-OrganizationSegment -Name "Sales" -UserGroupFilter "Department -eq 'Sales'"</w:t>
      </w:r>
      <w:r w:rsidRPr="00655449">
        <w:rPr>
          <w:b/>
          <w:bCs/>
          <w:color w:val="3A7C22" w:themeColor="accent6" w:themeShade="BF"/>
        </w:rPr>
        <w:t>+++</w:t>
      </w:r>
    </w:p>
    <w:p w14:paraId="36895FB1" w14:textId="77777777" w:rsidR="00C81B64" w:rsidRDefault="00AB6862">
      <w:pPr>
        <w:rPr>
          <w:color w:val="3A7C22" w:themeColor="accent6" w:themeShade="BF"/>
        </w:rPr>
      </w:pPr>
      <w:r w:rsidRPr="008020F9">
        <w:rPr>
          <w:b/>
          <w:bCs/>
          <w:color w:val="3A7C22" w:themeColor="accent6" w:themeShade="BF"/>
        </w:rPr>
        <w:t>+++New-OrganizationSegment -Name "Marketing" -UserGroupFilter "Abteilung -eq 'Marketing'"</w:t>
      </w:r>
      <w:r w:rsidRPr="00655449">
        <w:rPr>
          <w:b/>
          <w:bCs/>
          <w:color w:val="3A7C22" w:themeColor="accent6" w:themeShade="BF"/>
        </w:rPr>
        <w:t>+++</w:t>
      </w:r>
    </w:p>
    <w:p w14:paraId="4F28DDAB" w14:textId="77777777" w:rsidR="00C81B64" w:rsidRPr="00D22A9D" w:rsidRDefault="00AB6862">
      <w:pPr>
        <w:rPr>
          <w:color w:val="3A7C22" w:themeColor="accent6" w:themeShade="BF"/>
          <w:lang w:val="de-DE"/>
          <w:rPrChange w:id="68" w:author="Sanket Joshi" w:date="2024-10-15T15:48:00Z" w16du:dateUtc="2024-10-15T10:18:00Z">
            <w:rPr>
              <w:color w:val="3A7C22" w:themeColor="accent6" w:themeShade="BF"/>
            </w:rPr>
          </w:rPrChange>
        </w:rPr>
      </w:pPr>
      <w:r w:rsidRPr="00D22A9D">
        <w:rPr>
          <w:b/>
          <w:bCs/>
          <w:color w:val="3A7C22" w:themeColor="accent6" w:themeShade="BF"/>
          <w:lang w:val="de-DE"/>
          <w:rPrChange w:id="69" w:author="Sanket Joshi" w:date="2024-10-15T15:48:00Z" w16du:dateUtc="2024-10-15T10:18:00Z">
            <w:rPr>
              <w:b/>
              <w:bCs/>
              <w:color w:val="3A7C22" w:themeColor="accent6" w:themeShade="BF"/>
            </w:rPr>
          </w:rPrChange>
        </w:rPr>
        <w:t>+++New-OrganizationSegment -Name "Forschung" -UserGroupFilter "Abteilung -eq 'Forschung'"+++</w:t>
      </w:r>
    </w:p>
    <w:p w14:paraId="6DCCD730" w14:textId="77777777" w:rsidR="00C81B64" w:rsidRPr="00D22A9D" w:rsidRDefault="00AB6862">
      <w:pPr>
        <w:rPr>
          <w:color w:val="3A7C22" w:themeColor="accent6" w:themeShade="BF"/>
          <w:lang w:val="de-DE"/>
          <w:rPrChange w:id="70" w:author="Sanket Joshi" w:date="2024-10-15T15:48:00Z" w16du:dateUtc="2024-10-15T10:18:00Z">
            <w:rPr>
              <w:color w:val="3A7C22" w:themeColor="accent6" w:themeShade="BF"/>
            </w:rPr>
          </w:rPrChange>
        </w:rPr>
      </w:pPr>
      <w:r w:rsidRPr="00D22A9D">
        <w:rPr>
          <w:b/>
          <w:bCs/>
          <w:color w:val="3A7C22" w:themeColor="accent6" w:themeShade="BF"/>
          <w:lang w:val="de-DE"/>
          <w:rPrChange w:id="71" w:author="Sanket Joshi" w:date="2024-10-15T15:48:00Z" w16du:dateUtc="2024-10-15T10:18:00Z">
            <w:rPr>
              <w:b/>
              <w:bCs/>
              <w:color w:val="3A7C22" w:themeColor="accent6" w:themeShade="BF"/>
            </w:rPr>
          </w:rPrChange>
        </w:rPr>
        <w:t xml:space="preserve">+++ </w:t>
      </w:r>
      <w:r w:rsidR="00655449" w:rsidRPr="00D22A9D">
        <w:rPr>
          <w:b/>
          <w:bCs/>
          <w:color w:val="3A7C22" w:themeColor="accent6" w:themeShade="BF"/>
          <w:lang w:val="de-DE"/>
          <w:rPrChange w:id="72" w:author="Sanket Joshi" w:date="2024-10-15T15:48:00Z" w16du:dateUtc="2024-10-15T10:18:00Z">
            <w:rPr>
              <w:b/>
              <w:bCs/>
              <w:color w:val="3A7C22" w:themeColor="accent6" w:themeShade="BF"/>
            </w:rPr>
          </w:rPrChange>
        </w:rPr>
        <w:t>New-OrganizationSegment -Name "Fertigung" -UserGroupFilter "Abteilung -eq 'Fertigung'"</w:t>
      </w:r>
      <w:r w:rsidRPr="00D22A9D">
        <w:rPr>
          <w:b/>
          <w:bCs/>
          <w:color w:val="3A7C22" w:themeColor="accent6" w:themeShade="BF"/>
          <w:lang w:val="de-DE"/>
          <w:rPrChange w:id="73" w:author="Sanket Joshi" w:date="2024-10-15T15:48:00Z" w16du:dateUtc="2024-10-15T10:18:00Z">
            <w:rPr>
              <w:b/>
              <w:bCs/>
              <w:color w:val="3A7C22" w:themeColor="accent6" w:themeShade="BF"/>
            </w:rPr>
          </w:rPrChange>
        </w:rPr>
        <w:t>+++</w:t>
      </w:r>
    </w:p>
    <w:p w14:paraId="6668461E" w14:textId="77777777" w:rsidR="00C81B64" w:rsidRPr="00D22A9D" w:rsidRDefault="00AB6862">
      <w:pPr>
        <w:pStyle w:val="Heading3"/>
        <w:rPr>
          <w:lang w:val="de-DE"/>
          <w:rPrChange w:id="74" w:author="Sanket Joshi" w:date="2024-10-15T15:48:00Z" w16du:dateUtc="2024-10-15T10:18:00Z">
            <w:rPr/>
          </w:rPrChange>
        </w:rPr>
      </w:pPr>
      <w:r w:rsidRPr="00D22A9D">
        <w:rPr>
          <w:lang w:val="de-DE"/>
          <w:rPrChange w:id="75" w:author="Sanket Joshi" w:date="2024-10-15T15:48:00Z" w16du:dateUtc="2024-10-15T10:18:00Z">
            <w:rPr/>
          </w:rPrChange>
        </w:rPr>
        <w:t>Aufgabe 2 - Aktivieren der Verzeichnissuche in Microsoft Teams</w:t>
      </w:r>
    </w:p>
    <w:p w14:paraId="4956EC80" w14:textId="25D05EF9" w:rsidR="00C81B64" w:rsidRPr="00D22A9D" w:rsidRDefault="00AB6862">
      <w:pPr>
        <w:rPr>
          <w:lang w:val="de-DE"/>
          <w:rPrChange w:id="76" w:author="Sanket Joshi" w:date="2024-10-15T15:48:00Z" w16du:dateUtc="2024-10-15T10:18:00Z">
            <w:rPr/>
          </w:rPrChange>
        </w:rPr>
      </w:pPr>
      <w:commentRangeStart w:id="77"/>
      <w:del w:id="78" w:author="Sanket Joshi" w:date="2024-10-15T15:50:00Z" w16du:dateUtc="2024-10-15T10:20:00Z">
        <w:r w:rsidRPr="00D22A9D" w:rsidDel="003E1F59">
          <w:rPr>
            <w:lang w:val="de-DE"/>
            <w:rPrChange w:id="79" w:author="Sanket Joshi" w:date="2024-10-15T15:48:00Z" w16du:dateUtc="2024-10-15T10:18:00Z">
              <w:rPr/>
            </w:rPrChange>
          </w:rPr>
          <w:delText xml:space="preserve">So aktivieren Sie </w:delText>
        </w:r>
      </w:del>
      <w:ins w:id="80" w:author="Sanket Joshi" w:date="2024-10-15T15:50:00Z" w16du:dateUtc="2024-10-15T10:20:00Z">
        <w:r w:rsidR="003E1F59">
          <w:rPr>
            <w:lang w:val="de-DE"/>
          </w:rPr>
          <w:t xml:space="preserve">Aktivierung </w:t>
        </w:r>
      </w:ins>
      <w:del w:id="81" w:author="Sanket Joshi" w:date="2024-10-15T15:50:00Z" w16du:dateUtc="2024-10-15T10:20:00Z">
        <w:r w:rsidRPr="00D22A9D" w:rsidDel="009F1560">
          <w:rPr>
            <w:lang w:val="de-DE"/>
            <w:rPrChange w:id="82" w:author="Sanket Joshi" w:date="2024-10-15T15:48:00Z" w16du:dateUtc="2024-10-15T10:18:00Z">
              <w:rPr/>
            </w:rPrChange>
          </w:rPr>
          <w:delText xml:space="preserve">die </w:delText>
        </w:r>
      </w:del>
      <w:ins w:id="83" w:author="Sanket Joshi" w:date="2024-10-15T15:50:00Z" w16du:dateUtc="2024-10-15T10:20:00Z">
        <w:r w:rsidR="009F1560">
          <w:rPr>
            <w:lang w:val="de-DE"/>
          </w:rPr>
          <w:t xml:space="preserve">der </w:t>
        </w:r>
      </w:ins>
      <w:commentRangeEnd w:id="77"/>
      <w:ins w:id="84" w:author="Sanket Joshi" w:date="2024-10-15T16:14:00Z" w16du:dateUtc="2024-10-15T10:44:00Z">
        <w:r w:rsidR="00A40535">
          <w:rPr>
            <w:rStyle w:val="CommentReference"/>
          </w:rPr>
          <w:commentReference w:id="77"/>
        </w:r>
      </w:ins>
      <w:r w:rsidRPr="00D22A9D">
        <w:rPr>
          <w:lang w:val="de-DE"/>
          <w:rPrChange w:id="85" w:author="Sanket Joshi" w:date="2024-10-15T15:48:00Z" w16du:dateUtc="2024-10-15T10:18:00Z">
            <w:rPr/>
          </w:rPrChange>
        </w:rPr>
        <w:t>Suche nach Namen</w:t>
      </w:r>
    </w:p>
    <w:p w14:paraId="26BBD127" w14:textId="77777777" w:rsidR="00C81B64" w:rsidRPr="00D22A9D" w:rsidRDefault="00AB6862">
      <w:pPr>
        <w:numPr>
          <w:ilvl w:val="0"/>
          <w:numId w:val="9"/>
        </w:numPr>
        <w:rPr>
          <w:lang w:val="de-DE"/>
          <w:rPrChange w:id="86" w:author="Sanket Joshi" w:date="2024-10-15T15:48:00Z" w16du:dateUtc="2024-10-15T10:18:00Z">
            <w:rPr/>
          </w:rPrChange>
        </w:rPr>
      </w:pPr>
      <w:r w:rsidRPr="00D22A9D">
        <w:rPr>
          <w:lang w:val="de-DE"/>
          <w:rPrChange w:id="87" w:author="Sanket Joshi" w:date="2024-10-15T15:48:00Z" w16du:dateUtc="2024-10-15T10:18:00Z">
            <w:rPr/>
          </w:rPrChange>
        </w:rPr>
        <w:t xml:space="preserve">Gehen Sie zum Microsoft Teams Admin Center unter </w:t>
      </w:r>
      <w:r w:rsidR="00655449" w:rsidRPr="00D22A9D">
        <w:rPr>
          <w:b/>
          <w:bCs/>
          <w:color w:val="3A7C22" w:themeColor="accent6" w:themeShade="BF"/>
          <w:lang w:val="de-DE"/>
          <w:rPrChange w:id="88" w:author="Sanket Joshi" w:date="2024-10-15T15:48:00Z" w16du:dateUtc="2024-10-15T10:18:00Z">
            <w:rPr>
              <w:b/>
              <w:bCs/>
              <w:color w:val="3A7C22" w:themeColor="accent6" w:themeShade="BF"/>
            </w:rPr>
          </w:rPrChange>
        </w:rPr>
        <w:t>+++https://admin.teams.microsoft.com+++</w:t>
      </w:r>
      <w:r w:rsidRPr="00D22A9D">
        <w:rPr>
          <w:lang w:val="de-DE"/>
          <w:rPrChange w:id="89" w:author="Sanket Joshi" w:date="2024-10-15T15:48:00Z" w16du:dateUtc="2024-10-15T10:18:00Z">
            <w:rPr/>
          </w:rPrChange>
        </w:rPr>
        <w:t xml:space="preserve">, wählen Sie </w:t>
      </w:r>
      <w:r w:rsidRPr="00D22A9D">
        <w:rPr>
          <w:b/>
          <w:bCs/>
          <w:lang w:val="de-DE"/>
          <w:rPrChange w:id="90" w:author="Sanket Joshi" w:date="2024-10-15T15:48:00Z" w16du:dateUtc="2024-10-15T10:18:00Z">
            <w:rPr>
              <w:b/>
              <w:bCs/>
            </w:rPr>
          </w:rPrChange>
        </w:rPr>
        <w:t xml:space="preserve">Teams </w:t>
      </w:r>
      <w:r w:rsidRPr="00D22A9D">
        <w:rPr>
          <w:lang w:val="de-DE"/>
          <w:rPrChange w:id="91" w:author="Sanket Joshi" w:date="2024-10-15T15:48:00Z" w16du:dateUtc="2024-10-15T10:18:00Z">
            <w:rPr/>
          </w:rPrChange>
        </w:rPr>
        <w:t xml:space="preserve">&gt; </w:t>
      </w:r>
      <w:r w:rsidRPr="00D22A9D">
        <w:rPr>
          <w:b/>
          <w:bCs/>
          <w:lang w:val="de-DE"/>
          <w:rPrChange w:id="92" w:author="Sanket Joshi" w:date="2024-10-15T15:48:00Z" w16du:dateUtc="2024-10-15T10:18:00Z">
            <w:rPr>
              <w:b/>
              <w:bCs/>
            </w:rPr>
          </w:rPrChange>
        </w:rPr>
        <w:t>Teams-Einstellungen</w:t>
      </w:r>
      <w:r w:rsidRPr="00D22A9D">
        <w:rPr>
          <w:lang w:val="de-DE"/>
          <w:rPrChange w:id="93" w:author="Sanket Joshi" w:date="2024-10-15T15:48:00Z" w16du:dateUtc="2024-10-15T10:18:00Z">
            <w:rPr/>
          </w:rPrChange>
        </w:rPr>
        <w:t>.</w:t>
      </w:r>
    </w:p>
    <w:p w14:paraId="0E53992A" w14:textId="77777777" w:rsidR="00C81B64" w:rsidRDefault="00AB6862">
      <w:r w:rsidRPr="008020F9">
        <w:fldChar w:fldCharType="begin"/>
      </w:r>
      <w:r w:rsidRPr="008020F9">
        <w:instrText xml:space="preserve"> INCLUDEPICTURE "https://labondemand.blob.core.windows.net/content/lab149520/instructions237223%5CMedia10%5Cimage7.png" \* MERGEFORMATINET </w:instrText>
      </w:r>
      <w:r w:rsidRPr="008020F9">
        <w:fldChar w:fldCharType="separate"/>
      </w:r>
      <w:r w:rsidRPr="008020F9">
        <w:rPr>
          <w:noProof/>
        </w:rPr>
        <w:drawing>
          <wp:inline distT="0" distB="0" distL="0" distR="0" wp14:anchorId="53A63D8F" wp14:editId="2CE9D37A">
            <wp:extent cx="5731510" cy="3100705"/>
            <wp:effectExtent l="0" t="0" r="0" b="0"/>
            <wp:docPr id="115475027" name="Picture 90" descr="A screenshot of a computer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 descr="A screenshot of a computer 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20F9">
        <w:fldChar w:fldCharType="end"/>
      </w:r>
    </w:p>
    <w:p w14:paraId="3827AB7D" w14:textId="77777777" w:rsidR="00C81B64" w:rsidRDefault="00AB6862">
      <w:pPr>
        <w:numPr>
          <w:ilvl w:val="0"/>
          <w:numId w:val="9"/>
        </w:numPr>
      </w:pPr>
      <w:r w:rsidRPr="00D22A9D">
        <w:rPr>
          <w:lang w:val="de-DE"/>
          <w:rPrChange w:id="94" w:author="Sanket Joshi" w:date="2024-10-15T15:48:00Z" w16du:dateUtc="2024-10-15T10:18:00Z">
            <w:rPr/>
          </w:rPrChange>
        </w:rPr>
        <w:t xml:space="preserve">Schalten Sie unter </w:t>
      </w:r>
      <w:r w:rsidRPr="00D22A9D">
        <w:rPr>
          <w:b/>
          <w:bCs/>
          <w:lang w:val="de-DE"/>
          <w:rPrChange w:id="95" w:author="Sanket Joshi" w:date="2024-10-15T15:48:00Z" w16du:dateUtc="2024-10-15T10:18:00Z">
            <w:rPr>
              <w:b/>
              <w:bCs/>
            </w:rPr>
          </w:rPrChange>
        </w:rPr>
        <w:t xml:space="preserve">Suche nach Namen </w:t>
      </w:r>
      <w:r w:rsidRPr="00D22A9D">
        <w:rPr>
          <w:lang w:val="de-DE"/>
          <w:rPrChange w:id="96" w:author="Sanket Joshi" w:date="2024-10-15T15:48:00Z" w16du:dateUtc="2024-10-15T10:18:00Z">
            <w:rPr/>
          </w:rPrChange>
        </w:rPr>
        <w:t xml:space="preserve">neben </w:t>
      </w:r>
      <w:r w:rsidRPr="00D22A9D">
        <w:rPr>
          <w:b/>
          <w:bCs/>
          <w:lang w:val="de-DE"/>
          <w:rPrChange w:id="97" w:author="Sanket Joshi" w:date="2024-10-15T15:48:00Z" w16du:dateUtc="2024-10-15T10:18:00Z">
            <w:rPr>
              <w:b/>
              <w:bCs/>
            </w:rPr>
          </w:rPrChange>
        </w:rPr>
        <w:t xml:space="preserve">Verzeichnissuche mit Exchange-Adressbuch-Richtlinie </w:t>
      </w:r>
      <w:r w:rsidRPr="00D22A9D">
        <w:rPr>
          <w:lang w:val="de-DE"/>
          <w:rPrChange w:id="98" w:author="Sanket Joshi" w:date="2024-10-15T15:48:00Z" w16du:dateUtc="2024-10-15T10:18:00Z">
            <w:rPr/>
          </w:rPrChange>
        </w:rPr>
        <w:t xml:space="preserve">die Option </w:t>
      </w:r>
      <w:r w:rsidRPr="00D22A9D">
        <w:rPr>
          <w:b/>
          <w:bCs/>
          <w:lang w:val="de-DE"/>
          <w:rPrChange w:id="99" w:author="Sanket Joshi" w:date="2024-10-15T15:48:00Z" w16du:dateUtc="2024-10-15T10:18:00Z">
            <w:rPr>
              <w:b/>
              <w:bCs/>
            </w:rPr>
          </w:rPrChange>
        </w:rPr>
        <w:t xml:space="preserve">Ein </w:t>
      </w:r>
      <w:r w:rsidRPr="00D22A9D">
        <w:rPr>
          <w:lang w:val="de-DE"/>
          <w:rPrChange w:id="100" w:author="Sanket Joshi" w:date="2024-10-15T15:48:00Z" w16du:dateUtc="2024-10-15T10:18:00Z">
            <w:rPr/>
          </w:rPrChange>
        </w:rPr>
        <w:t xml:space="preserve">ein. </w:t>
      </w:r>
      <w:r w:rsidRPr="008020F9">
        <w:t xml:space="preserve">Wählen Sie </w:t>
      </w:r>
      <w:r w:rsidRPr="008020F9">
        <w:rPr>
          <w:b/>
          <w:bCs/>
        </w:rPr>
        <w:t>Speichern</w:t>
      </w:r>
      <w:r w:rsidRPr="008020F9">
        <w:t>.</w:t>
      </w:r>
    </w:p>
    <w:p w14:paraId="64EA9BF8" w14:textId="77777777" w:rsidR="00C81B64" w:rsidRDefault="00AB6862">
      <w:r w:rsidRPr="008020F9">
        <w:lastRenderedPageBreak/>
        <w:fldChar w:fldCharType="begin"/>
      </w:r>
      <w:r w:rsidRPr="008020F9">
        <w:instrText xml:space="preserve"> INCLUDEPICTURE "https://labondemand.blob.core.windows.net/content/lab149520/instructions237223%5CMedia10%5Cimage8.png" \* MERGEFORMATINET </w:instrText>
      </w:r>
      <w:r w:rsidRPr="008020F9">
        <w:fldChar w:fldCharType="separate"/>
      </w:r>
      <w:r w:rsidRPr="008020F9">
        <w:rPr>
          <w:noProof/>
        </w:rPr>
        <w:drawing>
          <wp:inline distT="0" distB="0" distL="0" distR="0" wp14:anchorId="2B9467A6" wp14:editId="2B9FCF8B">
            <wp:extent cx="5731510" cy="3100705"/>
            <wp:effectExtent l="0" t="0" r="0" b="0"/>
            <wp:docPr id="1647711018" name="Picture 89" descr="A screenshot of a computer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 descr="A screenshot of a computer 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20F9">
        <w:fldChar w:fldCharType="end"/>
      </w:r>
    </w:p>
    <w:p w14:paraId="176E76D4" w14:textId="77777777" w:rsidR="00C81B64" w:rsidRPr="00D22A9D" w:rsidRDefault="00AB6862">
      <w:pPr>
        <w:pStyle w:val="Heading2"/>
        <w:rPr>
          <w:lang w:val="de-DE"/>
          <w:rPrChange w:id="101" w:author="Sanket Joshi" w:date="2024-10-15T15:48:00Z" w16du:dateUtc="2024-10-15T10:18:00Z">
            <w:rPr/>
          </w:rPrChange>
        </w:rPr>
      </w:pPr>
      <w:r w:rsidRPr="00D22A9D">
        <w:rPr>
          <w:lang w:val="de-DE"/>
          <w:rPrChange w:id="102" w:author="Sanket Joshi" w:date="2024-10-15T15:48:00Z" w16du:dateUtc="2024-10-15T10:18:00Z">
            <w:rPr/>
          </w:rPrChange>
        </w:rPr>
        <w:t>Übung 2 - IB-Richtlinien erstellen</w:t>
      </w:r>
    </w:p>
    <w:p w14:paraId="03D14E8E" w14:textId="77777777" w:rsidR="00C81B64" w:rsidRPr="00D22A9D" w:rsidRDefault="00AB6862">
      <w:pPr>
        <w:pStyle w:val="Heading3"/>
        <w:rPr>
          <w:lang w:val="de-DE"/>
          <w:rPrChange w:id="103" w:author="Sanket Joshi" w:date="2024-10-15T15:48:00Z" w16du:dateUtc="2024-10-15T10:18:00Z">
            <w:rPr/>
          </w:rPrChange>
        </w:rPr>
      </w:pPr>
      <w:r w:rsidRPr="00D22A9D">
        <w:rPr>
          <w:lang w:val="de-DE"/>
          <w:rPrChange w:id="104" w:author="Sanket Joshi" w:date="2024-10-15T15:48:00Z" w16du:dateUtc="2024-10-15T10:18:00Z">
            <w:rPr/>
          </w:rPrChange>
        </w:rPr>
        <w:t>Aufgabe 1 - Blockieren der Kommunikation zwischen</w:t>
      </w:r>
      <w:commentRangeStart w:id="105"/>
      <w:r w:rsidRPr="00D22A9D">
        <w:rPr>
          <w:lang w:val="de-DE"/>
          <w:rPrChange w:id="106" w:author="Sanket Joshi" w:date="2024-10-15T15:48:00Z" w16du:dateUtc="2024-10-15T10:18:00Z">
            <w:rPr/>
          </w:rPrChange>
        </w:rPr>
        <w:t xml:space="preserve"> Segmenten</w:t>
      </w:r>
      <w:commentRangeEnd w:id="105"/>
      <w:r w:rsidR="004B4481">
        <w:rPr>
          <w:rStyle w:val="CommentReference"/>
          <w:rFonts w:eastAsiaTheme="minorHAnsi" w:cstheme="minorBidi"/>
          <w:color w:val="auto"/>
        </w:rPr>
        <w:commentReference w:id="105"/>
      </w:r>
    </w:p>
    <w:p w14:paraId="36E6A365" w14:textId="77777777" w:rsidR="00C81B64" w:rsidRPr="00D22A9D" w:rsidRDefault="00AB6862">
      <w:pPr>
        <w:numPr>
          <w:ilvl w:val="0"/>
          <w:numId w:val="10"/>
        </w:numPr>
        <w:rPr>
          <w:lang w:val="de-DE"/>
          <w:rPrChange w:id="107" w:author="Sanket Joshi" w:date="2024-10-15T15:48:00Z" w16du:dateUtc="2024-10-15T10:18:00Z">
            <w:rPr/>
          </w:rPrChange>
        </w:rPr>
      </w:pPr>
      <w:r w:rsidRPr="00D22A9D">
        <w:rPr>
          <w:lang w:val="de-DE"/>
          <w:rPrChange w:id="108" w:author="Sanket Joshi" w:date="2024-10-15T15:48:00Z" w16du:dateUtc="2024-10-15T10:18:00Z">
            <w:rPr/>
          </w:rPrChange>
        </w:rPr>
        <w:t xml:space="preserve">Melden Sie sich unter </w:t>
      </w:r>
      <w:r w:rsidRPr="00D22A9D">
        <w:rPr>
          <w:b/>
          <w:bCs/>
          <w:color w:val="3A7C22" w:themeColor="accent6" w:themeShade="BF"/>
          <w:lang w:val="de-DE"/>
          <w:rPrChange w:id="109" w:author="Sanket Joshi" w:date="2024-10-15T15:48:00Z" w16du:dateUtc="2024-10-15T10:18:00Z">
            <w:rPr>
              <w:b/>
              <w:bCs/>
              <w:color w:val="3A7C22" w:themeColor="accent6" w:themeShade="BF"/>
            </w:rPr>
          </w:rPrChange>
        </w:rPr>
        <w:t xml:space="preserve">+++https://purview.microsoft.com/+++ </w:t>
      </w:r>
      <w:r w:rsidRPr="00D22A9D">
        <w:rPr>
          <w:lang w:val="de-DE"/>
          <w:rPrChange w:id="110" w:author="Sanket Joshi" w:date="2024-10-15T15:48:00Z" w16du:dateUtc="2024-10-15T10:18:00Z">
            <w:rPr/>
          </w:rPrChange>
        </w:rPr>
        <w:t xml:space="preserve">mit den Zugangsdaten für die MOD-Administration an, die Sie auf der </w:t>
      </w:r>
      <w:r w:rsidR="008D49B6" w:rsidRPr="00D22A9D">
        <w:rPr>
          <w:lang w:val="de-DE"/>
          <w:rPrChange w:id="111" w:author="Sanket Joshi" w:date="2024-10-15T15:48:00Z" w16du:dateUtc="2024-10-15T10:18:00Z">
            <w:rPr/>
          </w:rPrChange>
        </w:rPr>
        <w:t>Registerkarte</w:t>
      </w:r>
      <w:commentRangeStart w:id="112"/>
      <w:r w:rsidR="008D49B6" w:rsidRPr="00D22A9D">
        <w:rPr>
          <w:lang w:val="de-DE"/>
          <w:rPrChange w:id="113" w:author="Sanket Joshi" w:date="2024-10-15T15:48:00Z" w16du:dateUtc="2024-10-15T10:18:00Z">
            <w:rPr/>
          </w:rPrChange>
        </w:rPr>
        <w:t xml:space="preserve"> resources</w:t>
      </w:r>
      <w:commentRangeEnd w:id="112"/>
      <w:r w:rsidR="008D49B6">
        <w:rPr>
          <w:rStyle w:val="CommentReference"/>
        </w:rPr>
        <w:commentReference w:id="112"/>
      </w:r>
      <w:r w:rsidRPr="00D22A9D">
        <w:rPr>
          <w:lang w:val="de-DE"/>
          <w:rPrChange w:id="114" w:author="Sanket Joshi" w:date="2024-10-15T15:48:00Z" w16du:dateUtc="2024-10-15T10:18:00Z">
            <w:rPr/>
          </w:rPrChange>
        </w:rPr>
        <w:t xml:space="preserve"> Ihrer Umgebung finden.</w:t>
      </w:r>
    </w:p>
    <w:p w14:paraId="182F7074" w14:textId="77777777" w:rsidR="00C81B64" w:rsidRPr="00D22A9D" w:rsidRDefault="00AB6862">
      <w:pPr>
        <w:numPr>
          <w:ilvl w:val="0"/>
          <w:numId w:val="10"/>
        </w:numPr>
        <w:rPr>
          <w:lang w:val="de-DE"/>
          <w:rPrChange w:id="115" w:author="Sanket Joshi" w:date="2024-10-15T15:48:00Z" w16du:dateUtc="2024-10-15T10:18:00Z">
            <w:rPr/>
          </w:rPrChange>
        </w:rPr>
      </w:pPr>
      <w:commentRangeStart w:id="116"/>
      <w:r w:rsidRPr="00D22A9D">
        <w:rPr>
          <w:lang w:val="de-DE"/>
          <w:rPrChange w:id="117" w:author="Sanket Joshi" w:date="2024-10-15T15:48:00Z" w16du:dateUtc="2024-10-15T10:18:00Z">
            <w:rPr/>
          </w:rPrChange>
        </w:rPr>
        <w:t xml:space="preserve">Wählen Sie im linken Navigationsbereich </w:t>
      </w:r>
      <w:r w:rsidRPr="00D22A9D">
        <w:rPr>
          <w:b/>
          <w:bCs/>
          <w:lang w:val="de-DE"/>
          <w:rPrChange w:id="118" w:author="Sanket Joshi" w:date="2024-10-15T15:48:00Z" w16du:dateUtc="2024-10-15T10:18:00Z">
            <w:rPr>
              <w:b/>
              <w:bCs/>
            </w:rPr>
          </w:rPrChange>
        </w:rPr>
        <w:t>Informationsbarrieren</w:t>
      </w:r>
      <w:r w:rsidR="004B4481" w:rsidRPr="00D22A9D">
        <w:rPr>
          <w:lang w:val="de-DE"/>
          <w:rPrChange w:id="119" w:author="Sanket Joshi" w:date="2024-10-15T15:48:00Z" w16du:dateUtc="2024-10-15T10:18:00Z">
            <w:rPr/>
          </w:rPrChange>
        </w:rPr>
        <w:t>.</w:t>
      </w:r>
    </w:p>
    <w:p w14:paraId="6B0794C6" w14:textId="258B50CF" w:rsidR="004B4481" w:rsidRDefault="004B4481" w:rsidP="004B4481">
      <w:r w:rsidRPr="004B4481">
        <w:rPr>
          <w:noProof/>
        </w:rPr>
        <w:drawing>
          <wp:inline distT="0" distB="0" distL="0" distR="0" wp14:anchorId="6CA7E8F7" wp14:editId="67D48A41">
            <wp:extent cx="5731510" cy="3239770"/>
            <wp:effectExtent l="0" t="0" r="0" b="0"/>
            <wp:docPr id="1326502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50294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DB91" w14:textId="39FED63B" w:rsidR="00C81B64" w:rsidRPr="00D22A9D" w:rsidRDefault="00AB6862">
      <w:pPr>
        <w:numPr>
          <w:ilvl w:val="0"/>
          <w:numId w:val="10"/>
        </w:numPr>
        <w:rPr>
          <w:lang w:val="de-DE"/>
          <w:rPrChange w:id="120" w:author="Sanket Joshi" w:date="2024-10-15T15:48:00Z" w16du:dateUtc="2024-10-15T10:18:00Z">
            <w:rPr/>
          </w:rPrChange>
        </w:rPr>
      </w:pPr>
      <w:r w:rsidRPr="00D22A9D">
        <w:rPr>
          <w:lang w:val="de-DE"/>
          <w:rPrChange w:id="121" w:author="Sanket Joshi" w:date="2024-10-15T15:48:00Z" w16du:dateUtc="2024-10-15T10:18:00Z">
            <w:rPr/>
          </w:rPrChange>
        </w:rPr>
        <w:t xml:space="preserve">Wählen Sie in der Unternavigation </w:t>
      </w:r>
      <w:del w:id="122" w:author="Sanket Joshi" w:date="2024-10-15T15:50:00Z" w16du:dateUtc="2024-10-15T10:20:00Z">
        <w:r w:rsidR="008020F9" w:rsidRPr="00D22A9D" w:rsidDel="00B8702A">
          <w:rPr>
            <w:b/>
            <w:bCs/>
            <w:lang w:val="de-DE"/>
            <w:rPrChange w:id="123" w:author="Sanket Joshi" w:date="2024-10-15T15:48:00Z" w16du:dateUtc="2024-10-15T10:18:00Z">
              <w:rPr>
                <w:b/>
                <w:bCs/>
              </w:rPr>
            </w:rPrChange>
          </w:rPr>
          <w:delText>Policies</w:delText>
        </w:r>
      </w:del>
      <w:commentRangeStart w:id="124"/>
      <w:ins w:id="125" w:author="Sanket Joshi" w:date="2024-10-15T15:50:00Z" w16du:dateUtc="2024-10-15T10:20:00Z">
        <w:r w:rsidR="00B8702A">
          <w:rPr>
            <w:b/>
            <w:bCs/>
            <w:lang w:val="de-DE"/>
          </w:rPr>
          <w:t>Richtlinien</w:t>
        </w:r>
      </w:ins>
      <w:commentRangeEnd w:id="124"/>
      <w:ins w:id="126" w:author="Sanket Joshi" w:date="2024-10-15T16:15:00Z" w16du:dateUtc="2024-10-15T10:45:00Z">
        <w:r w:rsidR="00F6692C">
          <w:rPr>
            <w:rStyle w:val="CommentReference"/>
          </w:rPr>
          <w:commentReference w:id="124"/>
        </w:r>
      </w:ins>
      <w:r w:rsidR="008020F9" w:rsidRPr="00D22A9D">
        <w:rPr>
          <w:lang w:val="de-DE"/>
          <w:rPrChange w:id="127" w:author="Sanket Joshi" w:date="2024-10-15T15:48:00Z" w16du:dateUtc="2024-10-15T10:18:00Z">
            <w:rPr/>
          </w:rPrChange>
        </w:rPr>
        <w:t xml:space="preserve">. Auf der Seite </w:t>
      </w:r>
      <w:r w:rsidR="008020F9" w:rsidRPr="00D22A9D">
        <w:rPr>
          <w:b/>
          <w:bCs/>
          <w:lang w:val="de-DE"/>
          <w:rPrChange w:id="128" w:author="Sanket Joshi" w:date="2024-10-15T15:48:00Z" w16du:dateUtc="2024-10-15T10:18:00Z">
            <w:rPr>
              <w:b/>
              <w:bCs/>
            </w:rPr>
          </w:rPrChange>
        </w:rPr>
        <w:t xml:space="preserve">Richtlinien </w:t>
      </w:r>
      <w:r w:rsidR="008020F9" w:rsidRPr="00D22A9D">
        <w:rPr>
          <w:lang w:val="de-DE"/>
          <w:rPrChange w:id="129" w:author="Sanket Joshi" w:date="2024-10-15T15:48:00Z" w16du:dateUtc="2024-10-15T10:18:00Z">
            <w:rPr/>
          </w:rPrChange>
        </w:rPr>
        <w:t xml:space="preserve">wählen Sie </w:t>
      </w:r>
      <w:r w:rsidR="008020F9" w:rsidRPr="00D22A9D">
        <w:rPr>
          <w:b/>
          <w:bCs/>
          <w:lang w:val="de-DE"/>
          <w:rPrChange w:id="130" w:author="Sanket Joshi" w:date="2024-10-15T15:48:00Z" w16du:dateUtc="2024-10-15T10:18:00Z">
            <w:rPr>
              <w:b/>
              <w:bCs/>
            </w:rPr>
          </w:rPrChange>
        </w:rPr>
        <w:t>Richtlinie erstellen</w:t>
      </w:r>
      <w:r w:rsidR="008020F9" w:rsidRPr="00D22A9D">
        <w:rPr>
          <w:lang w:val="de-DE"/>
          <w:rPrChange w:id="131" w:author="Sanket Joshi" w:date="2024-10-15T15:48:00Z" w16du:dateUtc="2024-10-15T10:18:00Z">
            <w:rPr/>
          </w:rPrChange>
        </w:rPr>
        <w:t>, um eine neue IB-Richtlinie zu erstellen und zu konfigurieren.</w:t>
      </w:r>
      <w:commentRangeEnd w:id="116"/>
      <w:r>
        <w:rPr>
          <w:rStyle w:val="CommentReference"/>
        </w:rPr>
        <w:commentReference w:id="116"/>
      </w:r>
    </w:p>
    <w:p w14:paraId="08F97449" w14:textId="4201CF96" w:rsidR="008020F9" w:rsidRPr="008020F9" w:rsidRDefault="004B4481" w:rsidP="008020F9">
      <w:r w:rsidRPr="004B4481">
        <w:rPr>
          <w:noProof/>
        </w:rPr>
        <w:lastRenderedPageBreak/>
        <w:drawing>
          <wp:inline distT="0" distB="0" distL="0" distR="0" wp14:anchorId="5A858887" wp14:editId="3D475205">
            <wp:extent cx="5731510" cy="3239770"/>
            <wp:effectExtent l="0" t="0" r="0" b="0"/>
            <wp:docPr id="10084825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8251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F8DF8" w14:textId="77777777" w:rsidR="00C81B64" w:rsidRDefault="00AB6862">
      <w:pPr>
        <w:numPr>
          <w:ilvl w:val="0"/>
          <w:numId w:val="10"/>
        </w:numPr>
      </w:pPr>
      <w:r w:rsidRPr="00D22A9D">
        <w:rPr>
          <w:lang w:val="de-DE"/>
          <w:rPrChange w:id="132" w:author="Sanket Joshi" w:date="2024-10-15T15:48:00Z" w16du:dateUtc="2024-10-15T10:18:00Z">
            <w:rPr/>
          </w:rPrChange>
        </w:rPr>
        <w:t xml:space="preserve">Geben Sie auf der Seite </w:t>
      </w:r>
      <w:r w:rsidRPr="00D22A9D">
        <w:rPr>
          <w:b/>
          <w:bCs/>
          <w:lang w:val="de-DE"/>
          <w:rPrChange w:id="133" w:author="Sanket Joshi" w:date="2024-10-15T15:48:00Z" w16du:dateUtc="2024-10-15T10:18:00Z">
            <w:rPr>
              <w:b/>
              <w:bCs/>
            </w:rPr>
          </w:rPrChange>
        </w:rPr>
        <w:t xml:space="preserve">Name </w:t>
      </w:r>
      <w:r w:rsidRPr="00D22A9D">
        <w:rPr>
          <w:lang w:val="de-DE"/>
          <w:rPrChange w:id="134" w:author="Sanket Joshi" w:date="2024-10-15T15:48:00Z" w16du:dateUtc="2024-10-15T10:18:00Z">
            <w:rPr/>
          </w:rPrChange>
        </w:rPr>
        <w:t xml:space="preserve">einen Namen für die Richtlinie ein </w:t>
      </w:r>
      <w:r w:rsidRPr="00D22A9D">
        <w:rPr>
          <w:b/>
          <w:bCs/>
          <w:color w:val="3A7C22" w:themeColor="accent6" w:themeShade="BF"/>
          <w:lang w:val="de-DE"/>
          <w:rPrChange w:id="135" w:author="Sanket Joshi" w:date="2024-10-15T15:48:00Z" w16du:dateUtc="2024-10-15T10:18:00Z">
            <w:rPr>
              <w:b/>
              <w:bCs/>
              <w:color w:val="3A7C22" w:themeColor="accent6" w:themeShade="BF"/>
            </w:rPr>
          </w:rPrChange>
        </w:rPr>
        <w:t>-+++Sales-Research+++</w:t>
      </w:r>
      <w:r w:rsidRPr="00D22A9D">
        <w:rPr>
          <w:color w:val="3A7C22" w:themeColor="accent6" w:themeShade="BF"/>
          <w:lang w:val="de-DE"/>
          <w:rPrChange w:id="136" w:author="Sanket Joshi" w:date="2024-10-15T15:48:00Z" w16du:dateUtc="2024-10-15T10:18:00Z">
            <w:rPr>
              <w:color w:val="3A7C22" w:themeColor="accent6" w:themeShade="BF"/>
            </w:rPr>
          </w:rPrChange>
        </w:rPr>
        <w:t xml:space="preserve">. </w:t>
      </w:r>
      <w:r w:rsidRPr="008020F9">
        <w:t xml:space="preserve">Wählen Sie dann </w:t>
      </w:r>
      <w:r w:rsidRPr="008020F9">
        <w:rPr>
          <w:b/>
          <w:bCs/>
        </w:rPr>
        <w:t>Weiter</w:t>
      </w:r>
      <w:r w:rsidRPr="008020F9">
        <w:t>.</w:t>
      </w:r>
    </w:p>
    <w:p w14:paraId="330632F9" w14:textId="77777777" w:rsidR="00C81B64" w:rsidRDefault="00AB6862">
      <w:r w:rsidRPr="008020F9">
        <w:fldChar w:fldCharType="begin"/>
      </w:r>
      <w:r w:rsidRPr="008020F9">
        <w:instrText xml:space="preserve"> INCLUDEPICTURE "https://labondemand.blob.core.windows.net/content/lab149520/instructions237223%5CMedia10%5Cimage10.png" \* MERGEFORMATINET </w:instrText>
      </w:r>
      <w:r w:rsidRPr="008020F9">
        <w:fldChar w:fldCharType="separate"/>
      </w:r>
      <w:r w:rsidRPr="008020F9">
        <w:rPr>
          <w:noProof/>
        </w:rPr>
        <w:drawing>
          <wp:inline distT="0" distB="0" distL="0" distR="0" wp14:anchorId="2FCDC6D1" wp14:editId="66E2A548">
            <wp:extent cx="5731510" cy="2915879"/>
            <wp:effectExtent l="0" t="0" r="0" b="5715"/>
            <wp:docPr id="804092081" name="Picture 87" descr="A screenshot of a computer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 descr="A screenshot of a computer 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61"/>
                    <a:stretch/>
                  </pic:blipFill>
                  <pic:spPr bwMode="auto">
                    <a:xfrm>
                      <a:off x="0" y="0"/>
                      <a:ext cx="5731510" cy="2915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020F9">
        <w:fldChar w:fldCharType="end"/>
      </w:r>
    </w:p>
    <w:p w14:paraId="0FDE36B4" w14:textId="77777777" w:rsidR="00C81B64" w:rsidRDefault="00AB6862">
      <w:pPr>
        <w:numPr>
          <w:ilvl w:val="0"/>
          <w:numId w:val="10"/>
        </w:numPr>
      </w:pPr>
      <w:r w:rsidRPr="00D22A9D">
        <w:rPr>
          <w:lang w:val="de-DE"/>
          <w:rPrChange w:id="137" w:author="Sanket Joshi" w:date="2024-10-15T15:48:00Z" w16du:dateUtc="2024-10-15T10:18:00Z">
            <w:rPr/>
          </w:rPrChange>
        </w:rPr>
        <w:t xml:space="preserve">Wählen Sie auf der Seite </w:t>
      </w:r>
      <w:r w:rsidRPr="00D22A9D">
        <w:rPr>
          <w:b/>
          <w:bCs/>
          <w:lang w:val="de-DE"/>
          <w:rPrChange w:id="138" w:author="Sanket Joshi" w:date="2024-10-15T15:48:00Z" w16du:dateUtc="2024-10-15T10:18:00Z">
            <w:rPr>
              <w:b/>
              <w:bCs/>
            </w:rPr>
          </w:rPrChange>
        </w:rPr>
        <w:t xml:space="preserve">Zugewiesenes Segment </w:t>
      </w:r>
      <w:r w:rsidRPr="00D22A9D">
        <w:rPr>
          <w:lang w:val="de-DE"/>
          <w:rPrChange w:id="139" w:author="Sanket Joshi" w:date="2024-10-15T15:48:00Z" w16du:dateUtc="2024-10-15T10:18:00Z">
            <w:rPr/>
          </w:rPrChange>
        </w:rPr>
        <w:t xml:space="preserve">die Option </w:t>
      </w:r>
      <w:r w:rsidRPr="00D22A9D">
        <w:rPr>
          <w:b/>
          <w:bCs/>
          <w:lang w:val="de-DE"/>
          <w:rPrChange w:id="140" w:author="Sanket Joshi" w:date="2024-10-15T15:48:00Z" w16du:dateUtc="2024-10-15T10:18:00Z">
            <w:rPr>
              <w:b/>
              <w:bCs/>
            </w:rPr>
          </w:rPrChange>
        </w:rPr>
        <w:t>Segment auswählen</w:t>
      </w:r>
      <w:r w:rsidRPr="00D22A9D">
        <w:rPr>
          <w:lang w:val="de-DE"/>
          <w:rPrChange w:id="141" w:author="Sanket Joshi" w:date="2024-10-15T15:48:00Z" w16du:dateUtc="2024-10-15T10:18:00Z">
            <w:rPr/>
          </w:rPrChange>
        </w:rPr>
        <w:t xml:space="preserve">. </w:t>
      </w:r>
      <w:r w:rsidRPr="00D22A9D">
        <w:rPr>
          <w:b/>
          <w:bCs/>
          <w:lang w:val="de-DE"/>
          <w:rPrChange w:id="142" w:author="Sanket Joshi" w:date="2024-10-15T15:48:00Z" w16du:dateUtc="2024-10-15T10:18:00Z">
            <w:rPr>
              <w:b/>
              <w:bCs/>
            </w:rPr>
          </w:rPrChange>
        </w:rPr>
        <w:t xml:space="preserve">Wählen Sie im </w:t>
      </w:r>
      <w:r w:rsidRPr="00D22A9D">
        <w:rPr>
          <w:lang w:val="de-DE"/>
          <w:rPrChange w:id="143" w:author="Sanket Joshi" w:date="2024-10-15T15:48:00Z" w16du:dateUtc="2024-10-15T10:18:00Z">
            <w:rPr/>
          </w:rPrChange>
        </w:rPr>
        <w:t xml:space="preserve">Bereich </w:t>
      </w:r>
      <w:r w:rsidRPr="00D22A9D">
        <w:rPr>
          <w:b/>
          <w:bCs/>
          <w:lang w:val="de-DE"/>
          <w:rPrChange w:id="144" w:author="Sanket Joshi" w:date="2024-10-15T15:48:00Z" w16du:dateUtc="2024-10-15T10:18:00Z">
            <w:rPr>
              <w:b/>
              <w:bCs/>
            </w:rPr>
          </w:rPrChange>
        </w:rPr>
        <w:t xml:space="preserve">Zugewiesenes Segment für diese Richtlinie auswählen </w:t>
      </w:r>
      <w:r w:rsidRPr="00D22A9D">
        <w:rPr>
          <w:lang w:val="de-DE"/>
          <w:rPrChange w:id="145" w:author="Sanket Joshi" w:date="2024-10-15T15:48:00Z" w16du:dateUtc="2024-10-15T10:18:00Z">
            <w:rPr/>
          </w:rPrChange>
        </w:rPr>
        <w:t xml:space="preserve">die Option Vertrieb. Wählen Sie nun </w:t>
      </w:r>
      <w:r w:rsidRPr="00D22A9D">
        <w:rPr>
          <w:b/>
          <w:bCs/>
          <w:lang w:val="de-DE"/>
          <w:rPrChange w:id="146" w:author="Sanket Joshi" w:date="2024-10-15T15:48:00Z" w16du:dateUtc="2024-10-15T10:18:00Z">
            <w:rPr>
              <w:b/>
              <w:bCs/>
            </w:rPr>
          </w:rPrChange>
        </w:rPr>
        <w:t>Hinzufügen</w:t>
      </w:r>
      <w:r w:rsidRPr="00D22A9D">
        <w:rPr>
          <w:lang w:val="de-DE"/>
          <w:rPrChange w:id="147" w:author="Sanket Joshi" w:date="2024-10-15T15:48:00Z" w16du:dateUtc="2024-10-15T10:18:00Z">
            <w:rPr/>
          </w:rPrChange>
        </w:rPr>
        <w:t xml:space="preserve">, um das ausgewählte Segment zur Richtlinie hinzuzufügen. </w:t>
      </w:r>
      <w:r w:rsidRPr="008020F9">
        <w:t>Sie können nur ein Segment auswählen.</w:t>
      </w:r>
    </w:p>
    <w:p w14:paraId="5AE54C5D" w14:textId="77777777" w:rsidR="00C81B64" w:rsidRDefault="00AB6862">
      <w:r w:rsidRPr="008020F9">
        <w:lastRenderedPageBreak/>
        <w:fldChar w:fldCharType="begin"/>
      </w:r>
      <w:r w:rsidRPr="008020F9">
        <w:instrText xml:space="preserve"> INCLUDEPICTURE "https://labondemand.blob.core.windows.net/content/lab149520/instructions237223%5CMedia10%5Cimage11.png" \* MERGEFORMATINET </w:instrText>
      </w:r>
      <w:r w:rsidRPr="008020F9">
        <w:fldChar w:fldCharType="separate"/>
      </w:r>
      <w:r w:rsidRPr="008020F9">
        <w:rPr>
          <w:noProof/>
        </w:rPr>
        <w:drawing>
          <wp:inline distT="0" distB="0" distL="0" distR="0" wp14:anchorId="045106E3" wp14:editId="2D29FC04">
            <wp:extent cx="5731510" cy="2896424"/>
            <wp:effectExtent l="0" t="0" r="0" b="0"/>
            <wp:docPr id="2088795331" name="Picture 86" descr="A screenshot of a computer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 descr="A screenshot of a computer 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88"/>
                    <a:stretch/>
                  </pic:blipFill>
                  <pic:spPr bwMode="auto">
                    <a:xfrm>
                      <a:off x="0" y="0"/>
                      <a:ext cx="5731510" cy="2896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020F9">
        <w:fldChar w:fldCharType="end"/>
      </w:r>
    </w:p>
    <w:p w14:paraId="29AF75BC" w14:textId="77777777" w:rsidR="00C81B64" w:rsidRDefault="00AB6862">
      <w:pPr>
        <w:numPr>
          <w:ilvl w:val="0"/>
          <w:numId w:val="10"/>
        </w:numPr>
      </w:pPr>
      <w:r w:rsidRPr="008020F9">
        <w:t xml:space="preserve">Wählen Sie </w:t>
      </w:r>
      <w:r w:rsidRPr="008020F9">
        <w:rPr>
          <w:b/>
          <w:bCs/>
        </w:rPr>
        <w:t>Weiter</w:t>
      </w:r>
      <w:r w:rsidRPr="008020F9">
        <w:t>.</w:t>
      </w:r>
    </w:p>
    <w:p w14:paraId="4B4480FE" w14:textId="77777777" w:rsidR="00C81B64" w:rsidRDefault="00AB6862">
      <w:r w:rsidRPr="008020F9">
        <w:fldChar w:fldCharType="begin"/>
      </w:r>
      <w:r w:rsidRPr="008020F9">
        <w:instrText xml:space="preserve"> INCLUDEPICTURE "https://labondemand.blob.core.windows.net/content/lab149520/instructions237223%5CMedia10%5Cimage12.png" \* MERGEFORMATINET </w:instrText>
      </w:r>
      <w:r w:rsidRPr="008020F9">
        <w:fldChar w:fldCharType="separate"/>
      </w:r>
      <w:r w:rsidRPr="008020F9">
        <w:rPr>
          <w:noProof/>
        </w:rPr>
        <w:drawing>
          <wp:inline distT="0" distB="0" distL="0" distR="0" wp14:anchorId="3381E677" wp14:editId="43258C60">
            <wp:extent cx="5731510" cy="2915880"/>
            <wp:effectExtent l="0" t="0" r="0" b="5715"/>
            <wp:docPr id="386806484" name="Picture 85" descr="A screenshot of a computer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 descr="A screenshot of a computer 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61"/>
                    <a:stretch/>
                  </pic:blipFill>
                  <pic:spPr bwMode="auto">
                    <a:xfrm>
                      <a:off x="0" y="0"/>
                      <a:ext cx="5731510" cy="291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020F9">
        <w:fldChar w:fldCharType="end"/>
      </w:r>
    </w:p>
    <w:p w14:paraId="1E1565FE" w14:textId="77777777" w:rsidR="00C81B64" w:rsidRPr="00D22A9D" w:rsidRDefault="00AB6862">
      <w:pPr>
        <w:numPr>
          <w:ilvl w:val="0"/>
          <w:numId w:val="10"/>
        </w:numPr>
        <w:rPr>
          <w:lang w:val="de-DE"/>
          <w:rPrChange w:id="148" w:author="Sanket Joshi" w:date="2024-10-15T15:48:00Z" w16du:dateUtc="2024-10-15T10:18:00Z">
            <w:rPr/>
          </w:rPrChange>
        </w:rPr>
      </w:pPr>
      <w:r w:rsidRPr="00D22A9D">
        <w:rPr>
          <w:lang w:val="de-DE"/>
          <w:rPrChange w:id="149" w:author="Sanket Joshi" w:date="2024-10-15T15:48:00Z" w16du:dateUtc="2024-10-15T10:18:00Z">
            <w:rPr/>
          </w:rPrChange>
        </w:rPr>
        <w:t xml:space="preserve">Wählen Sie unter </w:t>
      </w:r>
      <w:r w:rsidRPr="00D22A9D">
        <w:rPr>
          <w:b/>
          <w:bCs/>
          <w:lang w:val="de-DE"/>
          <w:rPrChange w:id="150" w:author="Sanket Joshi" w:date="2024-10-15T15:48:00Z" w16du:dateUtc="2024-10-15T10:18:00Z">
            <w:rPr>
              <w:b/>
              <w:bCs/>
            </w:rPr>
          </w:rPrChange>
        </w:rPr>
        <w:t xml:space="preserve">Kommunikation und Zusammenarbeit </w:t>
      </w:r>
      <w:r w:rsidRPr="00D22A9D">
        <w:rPr>
          <w:lang w:val="de-DE"/>
          <w:rPrChange w:id="151" w:author="Sanket Joshi" w:date="2024-10-15T15:48:00Z" w16du:dateUtc="2024-10-15T10:18:00Z">
            <w:rPr/>
          </w:rPrChange>
        </w:rPr>
        <w:t xml:space="preserve">die Option </w:t>
      </w:r>
      <w:r w:rsidRPr="00D22A9D">
        <w:rPr>
          <w:b/>
          <w:bCs/>
          <w:lang w:val="de-DE"/>
          <w:rPrChange w:id="152" w:author="Sanket Joshi" w:date="2024-10-15T15:48:00Z" w16du:dateUtc="2024-10-15T10:18:00Z">
            <w:rPr>
              <w:b/>
              <w:bCs/>
            </w:rPr>
          </w:rPrChange>
        </w:rPr>
        <w:t>Blockieren</w:t>
      </w:r>
      <w:r w:rsidRPr="00D22A9D">
        <w:rPr>
          <w:lang w:val="de-DE"/>
          <w:rPrChange w:id="153" w:author="Sanket Joshi" w:date="2024-10-15T15:48:00Z" w16du:dateUtc="2024-10-15T10:18:00Z">
            <w:rPr/>
          </w:rPrChange>
        </w:rPr>
        <w:t xml:space="preserve">. </w:t>
      </w:r>
      <w:r w:rsidR="008020F9" w:rsidRPr="00D22A9D">
        <w:rPr>
          <w:lang w:val="de-DE"/>
          <w:rPrChange w:id="154" w:author="Sanket Joshi" w:date="2024-10-15T15:48:00Z" w16du:dateUtc="2024-10-15T10:18:00Z">
            <w:rPr/>
          </w:rPrChange>
        </w:rPr>
        <w:t xml:space="preserve">Wählen Sie </w:t>
      </w:r>
      <w:r w:rsidR="008020F9" w:rsidRPr="00D22A9D">
        <w:rPr>
          <w:b/>
          <w:bCs/>
          <w:lang w:val="de-DE"/>
          <w:rPrChange w:id="155" w:author="Sanket Joshi" w:date="2024-10-15T15:48:00Z" w16du:dateUtc="2024-10-15T10:18:00Z">
            <w:rPr>
              <w:b/>
              <w:bCs/>
            </w:rPr>
          </w:rPrChange>
        </w:rPr>
        <w:t>Segment wählen</w:t>
      </w:r>
      <w:r w:rsidR="008020F9" w:rsidRPr="00D22A9D">
        <w:rPr>
          <w:lang w:val="de-DE"/>
          <w:rPrChange w:id="156" w:author="Sanket Joshi" w:date="2024-10-15T15:48:00Z" w16du:dateUtc="2024-10-15T10:18:00Z">
            <w:rPr/>
          </w:rPrChange>
        </w:rPr>
        <w:t xml:space="preserve">, wählen Sie </w:t>
      </w:r>
      <w:r w:rsidR="008020F9" w:rsidRPr="00D22A9D">
        <w:rPr>
          <w:b/>
          <w:bCs/>
          <w:lang w:val="de-DE"/>
          <w:rPrChange w:id="157" w:author="Sanket Joshi" w:date="2024-10-15T15:48:00Z" w16du:dateUtc="2024-10-15T10:18:00Z">
            <w:rPr>
              <w:b/>
              <w:bCs/>
            </w:rPr>
          </w:rPrChange>
        </w:rPr>
        <w:t xml:space="preserve">Forschung </w:t>
      </w:r>
      <w:r w:rsidR="008020F9" w:rsidRPr="00D22A9D">
        <w:rPr>
          <w:lang w:val="de-DE"/>
          <w:rPrChange w:id="158" w:author="Sanket Joshi" w:date="2024-10-15T15:48:00Z" w16du:dateUtc="2024-10-15T10:18:00Z">
            <w:rPr/>
          </w:rPrChange>
        </w:rPr>
        <w:t xml:space="preserve">und wählen Sie dann </w:t>
      </w:r>
      <w:r w:rsidR="008020F9" w:rsidRPr="00D22A9D">
        <w:rPr>
          <w:b/>
          <w:bCs/>
          <w:lang w:val="de-DE"/>
          <w:rPrChange w:id="159" w:author="Sanket Joshi" w:date="2024-10-15T15:48:00Z" w16du:dateUtc="2024-10-15T10:18:00Z">
            <w:rPr>
              <w:b/>
              <w:bCs/>
            </w:rPr>
          </w:rPrChange>
        </w:rPr>
        <w:t>Hinzufügen.</w:t>
      </w:r>
    </w:p>
    <w:p w14:paraId="35F69352" w14:textId="77777777" w:rsidR="00C81B64" w:rsidRDefault="00AB6862">
      <w:r w:rsidRPr="008020F9">
        <w:lastRenderedPageBreak/>
        <w:fldChar w:fldCharType="begin"/>
      </w:r>
      <w:r w:rsidRPr="008020F9">
        <w:instrText xml:space="preserve"> INCLUDEPICTURE "https://labondemand.blob.core.windows.net/content/lab149520/instructions237223%5CMedia10%5Cimage13.png" \* MERGEFORMATINET </w:instrText>
      </w:r>
      <w:r w:rsidRPr="008020F9">
        <w:fldChar w:fldCharType="separate"/>
      </w:r>
      <w:r w:rsidRPr="008020F9">
        <w:rPr>
          <w:noProof/>
        </w:rPr>
        <w:drawing>
          <wp:inline distT="0" distB="0" distL="0" distR="0" wp14:anchorId="19733F52" wp14:editId="32D52C2E">
            <wp:extent cx="5731510" cy="2915879"/>
            <wp:effectExtent l="0" t="0" r="0" b="5715"/>
            <wp:docPr id="1951027441" name="Picture 84" descr="A screenshot of a computer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 descr="A screenshot of a computer 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61"/>
                    <a:stretch/>
                  </pic:blipFill>
                  <pic:spPr bwMode="auto">
                    <a:xfrm>
                      <a:off x="0" y="0"/>
                      <a:ext cx="5731510" cy="2915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020F9">
        <w:fldChar w:fldCharType="end"/>
      </w:r>
    </w:p>
    <w:p w14:paraId="4F7E86A8" w14:textId="77777777" w:rsidR="00C81B64" w:rsidRDefault="00AB6862">
      <w:pPr>
        <w:numPr>
          <w:ilvl w:val="0"/>
          <w:numId w:val="10"/>
        </w:numPr>
      </w:pPr>
      <w:r w:rsidRPr="00D22A9D">
        <w:rPr>
          <w:lang w:val="de-DE"/>
          <w:rPrChange w:id="160" w:author="Sanket Joshi" w:date="2024-10-15T15:48:00Z" w16du:dateUtc="2024-10-15T10:18:00Z">
            <w:rPr/>
          </w:rPrChange>
        </w:rPr>
        <w:t xml:space="preserve">Wählen Sie auf der Seite </w:t>
      </w:r>
      <w:r w:rsidRPr="00D22A9D">
        <w:rPr>
          <w:b/>
          <w:bCs/>
          <w:lang w:val="de-DE"/>
          <w:rPrChange w:id="161" w:author="Sanket Joshi" w:date="2024-10-15T15:48:00Z" w16du:dateUtc="2024-10-15T10:18:00Z">
            <w:rPr>
              <w:b/>
              <w:bCs/>
            </w:rPr>
          </w:rPrChange>
        </w:rPr>
        <w:t xml:space="preserve">Kommunikation und Zusammenarbeit </w:t>
      </w:r>
      <w:r w:rsidRPr="00D22A9D">
        <w:rPr>
          <w:lang w:val="de-DE"/>
          <w:rPrChange w:id="162" w:author="Sanket Joshi" w:date="2024-10-15T15:48:00Z" w16du:dateUtc="2024-10-15T10:18:00Z">
            <w:rPr/>
          </w:rPrChange>
        </w:rPr>
        <w:t xml:space="preserve">im Feld </w:t>
      </w:r>
      <w:r w:rsidRPr="00D22A9D">
        <w:rPr>
          <w:b/>
          <w:bCs/>
          <w:lang w:val="de-DE"/>
          <w:rPrChange w:id="163" w:author="Sanket Joshi" w:date="2024-10-15T15:48:00Z" w16du:dateUtc="2024-10-15T10:18:00Z">
            <w:rPr>
              <w:b/>
              <w:bCs/>
            </w:rPr>
          </w:rPrChange>
        </w:rPr>
        <w:t xml:space="preserve">Kommunikation und Zusammenarbeit </w:t>
      </w:r>
      <w:r w:rsidRPr="00D22A9D">
        <w:rPr>
          <w:lang w:val="de-DE"/>
          <w:rPrChange w:id="164" w:author="Sanket Joshi" w:date="2024-10-15T15:48:00Z" w16du:dateUtc="2024-10-15T10:18:00Z">
            <w:rPr/>
          </w:rPrChange>
        </w:rPr>
        <w:t xml:space="preserve">den Richtlinientyp </w:t>
      </w:r>
      <w:proofErr w:type="gramStart"/>
      <w:r w:rsidRPr="00D22A9D">
        <w:rPr>
          <w:lang w:val="de-DE"/>
          <w:rPrChange w:id="165" w:author="Sanket Joshi" w:date="2024-10-15T15:48:00Z" w16du:dateUtc="2024-10-15T10:18:00Z">
            <w:rPr/>
          </w:rPrChange>
        </w:rPr>
        <w:t>Gesperrt</w:t>
      </w:r>
      <w:proofErr w:type="gramEnd"/>
      <w:r w:rsidRPr="00D22A9D">
        <w:rPr>
          <w:lang w:val="de-DE"/>
          <w:rPrChange w:id="166" w:author="Sanket Joshi" w:date="2024-10-15T15:48:00Z" w16du:dateUtc="2024-10-15T10:18:00Z">
            <w:rPr/>
          </w:rPrChange>
        </w:rPr>
        <w:t xml:space="preserve"> aus. </w:t>
      </w:r>
      <w:r w:rsidRPr="008020F9">
        <w:t xml:space="preserve">Wählen Sie </w:t>
      </w:r>
      <w:r w:rsidRPr="008020F9">
        <w:rPr>
          <w:b/>
          <w:bCs/>
        </w:rPr>
        <w:t>Weiter</w:t>
      </w:r>
      <w:r w:rsidRPr="008020F9">
        <w:t>.</w:t>
      </w:r>
    </w:p>
    <w:p w14:paraId="4400BB04" w14:textId="77777777" w:rsidR="00C81B64" w:rsidRDefault="00AB6862">
      <w:r w:rsidRPr="008020F9">
        <w:fldChar w:fldCharType="begin"/>
      </w:r>
      <w:r w:rsidRPr="008020F9">
        <w:instrText xml:space="preserve"> INCLUDEPICTURE "https://labondemand.blob.core.windows.net/content/lab149520/instructions237223%5CMedia10%5Cimage14.png" \* MERGEFORMATINET </w:instrText>
      </w:r>
      <w:r w:rsidRPr="008020F9">
        <w:fldChar w:fldCharType="separate"/>
      </w:r>
      <w:r w:rsidRPr="008020F9">
        <w:rPr>
          <w:noProof/>
        </w:rPr>
        <w:drawing>
          <wp:inline distT="0" distB="0" distL="0" distR="0" wp14:anchorId="7550E954" wp14:editId="7C71FB01">
            <wp:extent cx="5731510" cy="2896424"/>
            <wp:effectExtent l="0" t="0" r="0" b="0"/>
            <wp:docPr id="967063571" name="Picture 83" descr="A screenshot of a computer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 descr="A screenshot of a computer 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88"/>
                    <a:stretch/>
                  </pic:blipFill>
                  <pic:spPr bwMode="auto">
                    <a:xfrm>
                      <a:off x="0" y="0"/>
                      <a:ext cx="5731510" cy="2896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020F9">
        <w:fldChar w:fldCharType="end"/>
      </w:r>
    </w:p>
    <w:p w14:paraId="6B135614" w14:textId="77777777" w:rsidR="00C81B64" w:rsidRDefault="00AB6862">
      <w:pPr>
        <w:numPr>
          <w:ilvl w:val="0"/>
          <w:numId w:val="10"/>
        </w:numPr>
      </w:pPr>
      <w:r w:rsidRPr="00D22A9D">
        <w:rPr>
          <w:lang w:val="de-DE"/>
          <w:rPrChange w:id="167" w:author="Sanket Joshi" w:date="2024-10-15T15:48:00Z" w16du:dateUtc="2024-10-15T10:18:00Z">
            <w:rPr/>
          </w:rPrChange>
        </w:rPr>
        <w:t xml:space="preserve">Schalten Sie auf der Seite </w:t>
      </w:r>
      <w:r w:rsidRPr="00D22A9D">
        <w:rPr>
          <w:b/>
          <w:bCs/>
          <w:lang w:val="de-DE"/>
          <w:rPrChange w:id="168" w:author="Sanket Joshi" w:date="2024-10-15T15:48:00Z" w16du:dateUtc="2024-10-15T10:18:00Z">
            <w:rPr>
              <w:b/>
              <w:bCs/>
            </w:rPr>
          </w:rPrChange>
        </w:rPr>
        <w:t xml:space="preserve">Richtlinienstatus </w:t>
      </w:r>
      <w:r w:rsidRPr="00D22A9D">
        <w:rPr>
          <w:lang w:val="de-DE"/>
          <w:rPrChange w:id="169" w:author="Sanket Joshi" w:date="2024-10-15T15:48:00Z" w16du:dateUtc="2024-10-15T10:18:00Z">
            <w:rPr/>
          </w:rPrChange>
        </w:rPr>
        <w:t xml:space="preserve">den Status der aktiven Richtlinie auf </w:t>
      </w:r>
      <w:r w:rsidRPr="00D22A9D">
        <w:rPr>
          <w:b/>
          <w:bCs/>
          <w:lang w:val="de-DE"/>
          <w:rPrChange w:id="170" w:author="Sanket Joshi" w:date="2024-10-15T15:48:00Z" w16du:dateUtc="2024-10-15T10:18:00Z">
            <w:rPr>
              <w:b/>
              <w:bCs/>
            </w:rPr>
          </w:rPrChange>
        </w:rPr>
        <w:t>Ein</w:t>
      </w:r>
      <w:r w:rsidRPr="00D22A9D">
        <w:rPr>
          <w:lang w:val="de-DE"/>
          <w:rPrChange w:id="171" w:author="Sanket Joshi" w:date="2024-10-15T15:48:00Z" w16du:dateUtc="2024-10-15T10:18:00Z">
            <w:rPr/>
          </w:rPrChange>
        </w:rPr>
        <w:t xml:space="preserve">. </w:t>
      </w:r>
      <w:r w:rsidRPr="008020F9">
        <w:t xml:space="preserve">Wählen Sie </w:t>
      </w:r>
      <w:r w:rsidRPr="008020F9">
        <w:rPr>
          <w:b/>
          <w:bCs/>
        </w:rPr>
        <w:t>Weiter</w:t>
      </w:r>
      <w:r w:rsidRPr="008020F9">
        <w:t>, um fortzufahren.</w:t>
      </w:r>
    </w:p>
    <w:p w14:paraId="5FDA1DFF" w14:textId="77777777" w:rsidR="00C81B64" w:rsidRDefault="00AB6862">
      <w:r w:rsidRPr="008020F9">
        <w:lastRenderedPageBreak/>
        <w:fldChar w:fldCharType="begin"/>
      </w:r>
      <w:r w:rsidRPr="008020F9">
        <w:instrText xml:space="preserve"> INCLUDEPICTURE "/Users/dhartijagani/Library/Group Containers/UBF8T346G9.ms/WebArchiveCopyPasteTempFiles/com.microsoft.Word/image15.png" \* MERGEFORMATINET </w:instrText>
      </w:r>
      <w:r w:rsidRPr="008020F9">
        <w:fldChar w:fldCharType="separate"/>
      </w:r>
      <w:r w:rsidRPr="008020F9">
        <w:rPr>
          <w:noProof/>
        </w:rPr>
        <w:drawing>
          <wp:inline distT="0" distB="0" distL="0" distR="0" wp14:anchorId="3C1432BA" wp14:editId="056875AF">
            <wp:extent cx="5731510" cy="2886696"/>
            <wp:effectExtent l="0" t="0" r="0" b="0"/>
            <wp:docPr id="686010573" name="Picture 82" descr="Broken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 descr="Broken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02"/>
                    <a:stretch/>
                  </pic:blipFill>
                  <pic:spPr bwMode="auto">
                    <a:xfrm>
                      <a:off x="0" y="0"/>
                      <a:ext cx="5731510" cy="2886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020F9">
        <w:fldChar w:fldCharType="end"/>
      </w:r>
    </w:p>
    <w:p w14:paraId="4DBDACA8" w14:textId="77777777" w:rsidR="00C81B64" w:rsidRPr="00D22A9D" w:rsidRDefault="00AB6862">
      <w:pPr>
        <w:numPr>
          <w:ilvl w:val="0"/>
          <w:numId w:val="10"/>
        </w:numPr>
        <w:rPr>
          <w:lang w:val="de-DE"/>
          <w:rPrChange w:id="172" w:author="Sanket Joshi" w:date="2024-10-15T15:48:00Z" w16du:dateUtc="2024-10-15T10:18:00Z">
            <w:rPr/>
          </w:rPrChange>
        </w:rPr>
      </w:pPr>
      <w:r w:rsidRPr="00D22A9D">
        <w:rPr>
          <w:b/>
          <w:bCs/>
          <w:lang w:val="de-DE"/>
          <w:rPrChange w:id="173" w:author="Sanket Joshi" w:date="2024-10-15T15:48:00Z" w16du:dateUtc="2024-10-15T10:18:00Z">
            <w:rPr>
              <w:b/>
              <w:bCs/>
            </w:rPr>
          </w:rPrChange>
        </w:rPr>
        <w:t xml:space="preserve">Überprüfen </w:t>
      </w:r>
      <w:r w:rsidRPr="00D22A9D">
        <w:rPr>
          <w:lang w:val="de-DE"/>
          <w:rPrChange w:id="174" w:author="Sanket Joshi" w:date="2024-10-15T15:48:00Z" w16du:dateUtc="2024-10-15T10:18:00Z">
            <w:rPr/>
          </w:rPrChange>
        </w:rPr>
        <w:t xml:space="preserve">Sie auf der Seite </w:t>
      </w:r>
      <w:r w:rsidRPr="00D22A9D">
        <w:rPr>
          <w:b/>
          <w:bCs/>
          <w:lang w:val="de-DE"/>
          <w:rPrChange w:id="175" w:author="Sanket Joshi" w:date="2024-10-15T15:48:00Z" w16du:dateUtc="2024-10-15T10:18:00Z">
            <w:rPr>
              <w:b/>
              <w:bCs/>
            </w:rPr>
          </w:rPrChange>
        </w:rPr>
        <w:t xml:space="preserve">Überprüfen Sie Ihre Einstellungen </w:t>
      </w:r>
      <w:r w:rsidRPr="00D22A9D">
        <w:rPr>
          <w:lang w:val="de-DE"/>
          <w:rPrChange w:id="176" w:author="Sanket Joshi" w:date="2024-10-15T15:48:00Z" w16du:dateUtc="2024-10-15T10:18:00Z">
            <w:rPr/>
          </w:rPrChange>
        </w:rPr>
        <w:t xml:space="preserve">die Einstellungen, die Sie für die Richtlinie gewählt haben, sowie alle Vorschläge oder Warnungen für Ihre Auswahl. Wählen Sie </w:t>
      </w:r>
      <w:r w:rsidRPr="00D22A9D">
        <w:rPr>
          <w:b/>
          <w:bCs/>
          <w:lang w:val="de-DE"/>
          <w:rPrChange w:id="177" w:author="Sanket Joshi" w:date="2024-10-15T15:48:00Z" w16du:dateUtc="2024-10-15T10:18:00Z">
            <w:rPr>
              <w:b/>
              <w:bCs/>
            </w:rPr>
          </w:rPrChange>
        </w:rPr>
        <w:t>Bearbeiten</w:t>
      </w:r>
      <w:r w:rsidRPr="00D22A9D">
        <w:rPr>
          <w:lang w:val="de-DE"/>
          <w:rPrChange w:id="178" w:author="Sanket Joshi" w:date="2024-10-15T15:48:00Z" w16du:dateUtc="2024-10-15T10:18:00Z">
            <w:rPr/>
          </w:rPrChange>
        </w:rPr>
        <w:t xml:space="preserve">, um die Segmente und den Status der Richtlinie zu ändern, oder wählen Sie </w:t>
      </w:r>
      <w:r w:rsidRPr="00D22A9D">
        <w:rPr>
          <w:b/>
          <w:bCs/>
          <w:lang w:val="de-DE"/>
          <w:rPrChange w:id="179" w:author="Sanket Joshi" w:date="2024-10-15T15:48:00Z" w16du:dateUtc="2024-10-15T10:18:00Z">
            <w:rPr>
              <w:b/>
              <w:bCs/>
            </w:rPr>
          </w:rPrChange>
        </w:rPr>
        <w:t>Senden</w:t>
      </w:r>
      <w:r w:rsidRPr="00D22A9D">
        <w:rPr>
          <w:lang w:val="de-DE"/>
          <w:rPrChange w:id="180" w:author="Sanket Joshi" w:date="2024-10-15T15:48:00Z" w16du:dateUtc="2024-10-15T10:18:00Z">
            <w:rPr/>
          </w:rPrChange>
        </w:rPr>
        <w:t>, um die Richtlinie zu erstellen.</w:t>
      </w:r>
    </w:p>
    <w:p w14:paraId="00958DE4" w14:textId="77777777" w:rsidR="00C81B64" w:rsidRDefault="00AB6862">
      <w:r w:rsidRPr="008020F9">
        <w:fldChar w:fldCharType="begin"/>
      </w:r>
      <w:r w:rsidRPr="008020F9">
        <w:instrText xml:space="preserve"> INCLUDEPICTURE "/Users/dhartijagani/Library/Group Containers/UBF8T346G9.ms/WebArchiveCopyPasteTempFiles/com.microsoft.Word/image16.png" \* MERGEFORMATINET </w:instrText>
      </w:r>
      <w:r w:rsidRPr="008020F9">
        <w:fldChar w:fldCharType="separate"/>
      </w:r>
      <w:r w:rsidRPr="008020F9">
        <w:rPr>
          <w:noProof/>
        </w:rPr>
        <w:drawing>
          <wp:inline distT="0" distB="0" distL="0" distR="0" wp14:anchorId="6DEAE31B" wp14:editId="7408759A">
            <wp:extent cx="5731510" cy="2906152"/>
            <wp:effectExtent l="0" t="0" r="0" b="2540"/>
            <wp:docPr id="1289440974" name="Picture 81" descr="Broken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 descr="Broken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74"/>
                    <a:stretch/>
                  </pic:blipFill>
                  <pic:spPr bwMode="auto">
                    <a:xfrm>
                      <a:off x="0" y="0"/>
                      <a:ext cx="5731510" cy="2906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020F9">
        <w:fldChar w:fldCharType="end"/>
      </w:r>
    </w:p>
    <w:p w14:paraId="047103AD" w14:textId="77777777" w:rsidR="00C81B64" w:rsidRPr="00D22A9D" w:rsidRDefault="00AB6862">
      <w:pPr>
        <w:numPr>
          <w:ilvl w:val="0"/>
          <w:numId w:val="10"/>
        </w:numPr>
        <w:rPr>
          <w:lang w:val="de-DE"/>
          <w:rPrChange w:id="181" w:author="Sanket Joshi" w:date="2024-10-15T15:48:00Z" w16du:dateUtc="2024-10-15T10:18:00Z">
            <w:rPr/>
          </w:rPrChange>
        </w:rPr>
      </w:pPr>
      <w:r w:rsidRPr="00D22A9D">
        <w:rPr>
          <w:lang w:val="de-DE"/>
          <w:rPrChange w:id="182" w:author="Sanket Joshi" w:date="2024-10-15T15:48:00Z" w16du:dateUtc="2024-10-15T10:18:00Z">
            <w:rPr/>
          </w:rPrChange>
        </w:rPr>
        <w:t>Wählen Sie "</w:t>
      </w:r>
      <w:r w:rsidRPr="00D22A9D">
        <w:rPr>
          <w:b/>
          <w:bCs/>
          <w:lang w:val="de-DE"/>
          <w:rPrChange w:id="183" w:author="Sanket Joshi" w:date="2024-10-15T15:48:00Z" w16du:dateUtc="2024-10-15T10:18:00Z">
            <w:rPr>
              <w:b/>
              <w:bCs/>
            </w:rPr>
          </w:rPrChange>
        </w:rPr>
        <w:t>Fertig"</w:t>
      </w:r>
      <w:r w:rsidRPr="00D22A9D">
        <w:rPr>
          <w:lang w:val="de-DE"/>
          <w:rPrChange w:id="184" w:author="Sanket Joshi" w:date="2024-10-15T15:48:00Z" w16du:dateUtc="2024-10-15T10:18:00Z">
            <w:rPr/>
          </w:rPrChange>
        </w:rPr>
        <w:t>, sobald die Richtlinie erstellt ist.</w:t>
      </w:r>
    </w:p>
    <w:p w14:paraId="7EA6BEE4" w14:textId="77777777" w:rsidR="00C81B64" w:rsidRDefault="00AB6862">
      <w:r w:rsidRPr="008020F9">
        <w:lastRenderedPageBreak/>
        <w:fldChar w:fldCharType="begin"/>
      </w:r>
      <w:r w:rsidRPr="008020F9">
        <w:instrText xml:space="preserve"> INCLUDEPICTURE "https://labondemand.blob.core.windows.net/content/lab149520/instructions237223%5CMedia10%5Cimage17.png" \* MERGEFORMATINET </w:instrText>
      </w:r>
      <w:r w:rsidRPr="008020F9">
        <w:fldChar w:fldCharType="separate"/>
      </w:r>
      <w:r w:rsidRPr="008020F9">
        <w:rPr>
          <w:noProof/>
        </w:rPr>
        <w:drawing>
          <wp:inline distT="0" distB="0" distL="0" distR="0" wp14:anchorId="67178555" wp14:editId="726A8FBE">
            <wp:extent cx="5731510" cy="2896424"/>
            <wp:effectExtent l="0" t="0" r="0" b="0"/>
            <wp:docPr id="284472598" name="Picture 80" descr="A screenshot of a computer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 descr="A screenshot of a computer 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88"/>
                    <a:stretch/>
                  </pic:blipFill>
                  <pic:spPr bwMode="auto">
                    <a:xfrm>
                      <a:off x="0" y="0"/>
                      <a:ext cx="5731510" cy="2896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020F9">
        <w:fldChar w:fldCharType="end"/>
      </w:r>
    </w:p>
    <w:p w14:paraId="5DF61B42" w14:textId="77777777" w:rsidR="00C81B64" w:rsidRPr="00D22A9D" w:rsidRDefault="00AB6862">
      <w:pPr>
        <w:pStyle w:val="Heading3"/>
        <w:rPr>
          <w:lang w:val="de-DE"/>
          <w:rPrChange w:id="185" w:author="Sanket Joshi" w:date="2024-10-15T15:48:00Z" w16du:dateUtc="2024-10-15T10:18:00Z">
            <w:rPr/>
          </w:rPrChange>
        </w:rPr>
      </w:pPr>
      <w:r w:rsidRPr="00D22A9D">
        <w:rPr>
          <w:lang w:val="de-DE"/>
          <w:rPrChange w:id="186" w:author="Sanket Joshi" w:date="2024-10-15T15:48:00Z" w16du:dateUtc="2024-10-15T10:18:00Z">
            <w:rPr/>
          </w:rPrChange>
        </w:rPr>
        <w:t>Aufgabe 2 - Erstellen von IB-Richtlinien über PowerShell</w:t>
      </w:r>
    </w:p>
    <w:p w14:paraId="45809941" w14:textId="77777777" w:rsidR="00C81B64" w:rsidRPr="00D22A9D" w:rsidRDefault="00AB6862">
      <w:pPr>
        <w:numPr>
          <w:ilvl w:val="0"/>
          <w:numId w:val="11"/>
        </w:numPr>
        <w:rPr>
          <w:lang w:val="de-DE"/>
          <w:rPrChange w:id="187" w:author="Sanket Joshi" w:date="2024-10-15T15:48:00Z" w16du:dateUtc="2024-10-15T10:18:00Z">
            <w:rPr/>
          </w:rPrChange>
        </w:rPr>
      </w:pPr>
      <w:r w:rsidRPr="00D22A9D">
        <w:rPr>
          <w:lang w:val="de-DE"/>
          <w:rPrChange w:id="188" w:author="Sanket Joshi" w:date="2024-10-15T15:48:00Z" w16du:dateUtc="2024-10-15T10:18:00Z">
            <w:rPr/>
          </w:rPrChange>
        </w:rPr>
        <w:t xml:space="preserve">Führen Sie </w:t>
      </w:r>
      <w:r w:rsidRPr="00D22A9D">
        <w:rPr>
          <w:b/>
          <w:bCs/>
          <w:lang w:val="de-DE"/>
          <w:rPrChange w:id="189" w:author="Sanket Joshi" w:date="2024-10-15T15:48:00Z" w16du:dateUtc="2024-10-15T10:18:00Z">
            <w:rPr>
              <w:b/>
              <w:bCs/>
            </w:rPr>
          </w:rPrChange>
        </w:rPr>
        <w:t xml:space="preserve">PowerShell </w:t>
      </w:r>
      <w:r w:rsidRPr="00D22A9D">
        <w:rPr>
          <w:lang w:val="de-DE"/>
          <w:rPrChange w:id="190" w:author="Sanket Joshi" w:date="2024-10-15T15:48:00Z" w16du:dateUtc="2024-10-15T10:18:00Z">
            <w:rPr/>
          </w:rPrChange>
        </w:rPr>
        <w:t>auf Ihrer VM als Administrator aus.</w:t>
      </w:r>
    </w:p>
    <w:p w14:paraId="71842A20" w14:textId="77777777" w:rsidR="00C81B64" w:rsidRDefault="00AB6862">
      <w:r w:rsidRPr="008020F9">
        <w:lastRenderedPageBreak/>
        <w:fldChar w:fldCharType="begin"/>
      </w:r>
      <w:r w:rsidRPr="008020F9">
        <w:instrText xml:space="preserve"> INCLUDEPICTURE "/Users/dhartijagani/Library/Group Containers/UBF8T346G9.ms/WebArchiveCopyPasteTempFiles/com.microsoft.Word/image1.png" \* MERGEFORMATINET </w:instrText>
      </w:r>
      <w:r w:rsidRPr="008020F9">
        <w:fldChar w:fldCharType="separate"/>
      </w:r>
      <w:r w:rsidRPr="008020F9">
        <w:rPr>
          <w:noProof/>
        </w:rPr>
        <w:drawing>
          <wp:inline distT="0" distB="0" distL="0" distR="0" wp14:anchorId="0C62F7C2" wp14:editId="1C5D1A9A">
            <wp:extent cx="5731510" cy="5427345"/>
            <wp:effectExtent l="0" t="0" r="0" b="0"/>
            <wp:docPr id="331829589" name="Picture 79" descr="Broken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 descr="BrokenImag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2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20F9">
        <w:fldChar w:fldCharType="end"/>
      </w:r>
    </w:p>
    <w:p w14:paraId="765113D2" w14:textId="77777777" w:rsidR="00C81B64" w:rsidRPr="00D22A9D" w:rsidRDefault="00AB6862">
      <w:pPr>
        <w:numPr>
          <w:ilvl w:val="0"/>
          <w:numId w:val="11"/>
        </w:numPr>
        <w:rPr>
          <w:lang w:val="de-DE"/>
          <w:rPrChange w:id="191" w:author="Sanket Joshi" w:date="2024-10-15T15:48:00Z" w16du:dateUtc="2024-10-15T10:18:00Z">
            <w:rPr/>
          </w:rPrChange>
        </w:rPr>
      </w:pPr>
      <w:r w:rsidRPr="00D22A9D">
        <w:rPr>
          <w:lang w:val="de-DE"/>
          <w:rPrChange w:id="192" w:author="Sanket Joshi" w:date="2024-10-15T15:48:00Z" w16du:dateUtc="2024-10-15T10:18:00Z">
            <w:rPr/>
          </w:rPrChange>
        </w:rPr>
        <w:t>Führen Sie das Folgende aus:</w:t>
      </w:r>
    </w:p>
    <w:p w14:paraId="1F72456B" w14:textId="77777777" w:rsidR="00C81B64" w:rsidRDefault="00AB6862">
      <w:pPr>
        <w:rPr>
          <w:color w:val="3A7C22" w:themeColor="accent6" w:themeShade="BF"/>
        </w:rPr>
      </w:pPr>
      <w:r w:rsidRPr="00356910">
        <w:rPr>
          <w:b/>
          <w:bCs/>
          <w:color w:val="3A7C22" w:themeColor="accent6" w:themeShade="BF"/>
        </w:rPr>
        <w:t>+++Import-ModuleAustauschOnlineVerwaltung+++</w:t>
      </w:r>
    </w:p>
    <w:p w14:paraId="7DDDE386" w14:textId="77777777" w:rsidR="00C81B64" w:rsidRDefault="00AB6862">
      <w:r w:rsidRPr="008020F9">
        <w:lastRenderedPageBreak/>
        <w:fldChar w:fldCharType="begin"/>
      </w:r>
      <w:r w:rsidRPr="008020F9">
        <w:instrText xml:space="preserve"> INCLUDEPICTURE "https://labondemand.blob.core.windows.net/content/lab149520/instructions237223%5CMedia10%5Cimage18.png" \* MERGEFORMATINET </w:instrText>
      </w:r>
      <w:r w:rsidRPr="008020F9">
        <w:fldChar w:fldCharType="separate"/>
      </w:r>
      <w:r w:rsidRPr="008020F9">
        <w:rPr>
          <w:noProof/>
        </w:rPr>
        <w:drawing>
          <wp:inline distT="0" distB="0" distL="0" distR="0" wp14:anchorId="4BC773D7" wp14:editId="287E9D16">
            <wp:extent cx="5731510" cy="3214370"/>
            <wp:effectExtent l="0" t="0" r="0" b="0"/>
            <wp:docPr id="889834901" name="Picture 78" descr="A screenshot of a computer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 descr="A screenshot of a computer 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20F9">
        <w:fldChar w:fldCharType="end"/>
      </w:r>
    </w:p>
    <w:p w14:paraId="446E7AB9" w14:textId="77777777" w:rsidR="00C81B64" w:rsidRPr="00D22A9D" w:rsidRDefault="00AB6862">
      <w:pPr>
        <w:numPr>
          <w:ilvl w:val="0"/>
          <w:numId w:val="11"/>
        </w:numPr>
        <w:rPr>
          <w:lang w:val="de-DE"/>
          <w:rPrChange w:id="193" w:author="Sanket Joshi" w:date="2024-10-15T15:48:00Z" w16du:dateUtc="2024-10-15T10:18:00Z">
            <w:rPr/>
          </w:rPrChange>
        </w:rPr>
      </w:pPr>
      <w:r w:rsidRPr="00D22A9D">
        <w:rPr>
          <w:lang w:val="de-DE"/>
          <w:rPrChange w:id="194" w:author="Sanket Joshi" w:date="2024-10-15T15:48:00Z" w16du:dateUtc="2024-10-15T10:18:00Z">
            <w:rPr/>
          </w:rPrChange>
        </w:rPr>
        <w:t>Führen Sie nun den folgenden Befehl aus, um eine Verbindung zu Exchange Online herzustellen.</w:t>
      </w:r>
    </w:p>
    <w:p w14:paraId="5D66EC8A" w14:textId="77777777" w:rsidR="00C81B64" w:rsidRDefault="00AB6862">
      <w:pPr>
        <w:rPr>
          <w:color w:val="3A7C22" w:themeColor="accent6" w:themeShade="BF"/>
        </w:rPr>
      </w:pPr>
      <w:r w:rsidRPr="00356910">
        <w:rPr>
          <w:b/>
          <w:bCs/>
          <w:color w:val="3A7C22" w:themeColor="accent6" w:themeShade="BF"/>
        </w:rPr>
        <w:t>+++Connect-IPPSSession+++</w:t>
      </w:r>
    </w:p>
    <w:p w14:paraId="508D4219" w14:textId="77777777" w:rsidR="00C81B64" w:rsidRDefault="00AB6862">
      <w:r w:rsidRPr="008020F9">
        <w:fldChar w:fldCharType="begin"/>
      </w:r>
      <w:r w:rsidRPr="008020F9">
        <w:instrText xml:space="preserve"> INCLUDEPICTURE "https://labondemand.blob.core.windows.net/content/lab149520/instructions237223%5CMedia10%5Cimage4.png" \* MERGEFORMATINET </w:instrText>
      </w:r>
      <w:r w:rsidRPr="008020F9">
        <w:fldChar w:fldCharType="separate"/>
      </w:r>
      <w:r w:rsidRPr="008020F9">
        <w:rPr>
          <w:noProof/>
        </w:rPr>
        <w:drawing>
          <wp:inline distT="0" distB="0" distL="0" distR="0" wp14:anchorId="3DB3D8F2" wp14:editId="7D6BB7FF">
            <wp:extent cx="5731510" cy="3235325"/>
            <wp:effectExtent l="0" t="0" r="0" b="3175"/>
            <wp:docPr id="2028576138" name="Picture 77" descr="A screenshot of a computer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 descr="A screenshot of a computer 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20F9">
        <w:fldChar w:fldCharType="end"/>
      </w:r>
    </w:p>
    <w:p w14:paraId="562D9C5C" w14:textId="77777777" w:rsidR="00C81B64" w:rsidRPr="00D22A9D" w:rsidRDefault="00AB6862">
      <w:pPr>
        <w:numPr>
          <w:ilvl w:val="0"/>
          <w:numId w:val="11"/>
        </w:numPr>
        <w:rPr>
          <w:lang w:val="de-DE"/>
          <w:rPrChange w:id="195" w:author="Sanket Joshi" w:date="2024-10-15T15:48:00Z" w16du:dateUtc="2024-10-15T10:18:00Z">
            <w:rPr/>
          </w:rPrChange>
        </w:rPr>
      </w:pPr>
      <w:r w:rsidRPr="00D22A9D">
        <w:rPr>
          <w:lang w:val="de-DE"/>
          <w:rPrChange w:id="196" w:author="Sanket Joshi" w:date="2024-10-15T15:48:00Z" w16du:dateUtc="2024-10-15T10:18:00Z">
            <w:rPr/>
          </w:rPrChange>
        </w:rPr>
        <w:t xml:space="preserve">Melden Sie sich mit den Anmeldedaten des </w:t>
      </w:r>
      <w:r w:rsidRPr="00D22A9D">
        <w:rPr>
          <w:b/>
          <w:bCs/>
          <w:lang w:val="de-DE"/>
          <w:rPrChange w:id="197" w:author="Sanket Joshi" w:date="2024-10-15T15:48:00Z" w16du:dateUtc="2024-10-15T10:18:00Z">
            <w:rPr>
              <w:b/>
              <w:bCs/>
            </w:rPr>
          </w:rPrChange>
        </w:rPr>
        <w:t xml:space="preserve">MOD-Administrators </w:t>
      </w:r>
      <w:r w:rsidRPr="00D22A9D">
        <w:rPr>
          <w:lang w:val="de-DE"/>
          <w:rPrChange w:id="198" w:author="Sanket Joshi" w:date="2024-10-15T15:48:00Z" w16du:dateUtc="2024-10-15T10:18:00Z">
            <w:rPr/>
          </w:rPrChange>
        </w:rPr>
        <w:t>an, die Sie auf der Ressourcenseite der Laborumgebung finden.</w:t>
      </w:r>
    </w:p>
    <w:p w14:paraId="2ED4691D" w14:textId="77777777" w:rsidR="00C81B64" w:rsidRPr="00D22A9D" w:rsidRDefault="00AB6862">
      <w:pPr>
        <w:numPr>
          <w:ilvl w:val="0"/>
          <w:numId w:val="11"/>
        </w:numPr>
        <w:rPr>
          <w:lang w:val="de-DE"/>
          <w:rPrChange w:id="199" w:author="Sanket Joshi" w:date="2024-10-15T15:48:00Z" w16du:dateUtc="2024-10-15T10:18:00Z">
            <w:rPr/>
          </w:rPrChange>
        </w:rPr>
      </w:pPr>
      <w:r w:rsidRPr="00D22A9D">
        <w:rPr>
          <w:lang w:val="de-DE"/>
          <w:rPrChange w:id="200" w:author="Sanket Joshi" w:date="2024-10-15T15:48:00Z" w16du:dateUtc="2024-10-15T10:18:00Z">
            <w:rPr/>
          </w:rPrChange>
        </w:rPr>
        <w:t xml:space="preserve">Führen Sie den folgenden Befehl aus, um eine IB-Richtlinie namens </w:t>
      </w:r>
      <w:r w:rsidRPr="00D22A9D">
        <w:rPr>
          <w:b/>
          <w:bCs/>
          <w:lang w:val="de-DE"/>
          <w:rPrChange w:id="201" w:author="Sanket Joshi" w:date="2024-10-15T15:48:00Z" w16du:dateUtc="2024-10-15T10:18:00Z">
            <w:rPr>
              <w:b/>
              <w:bCs/>
            </w:rPr>
          </w:rPrChange>
        </w:rPr>
        <w:t xml:space="preserve">Forschung-Verkauf </w:t>
      </w:r>
      <w:r w:rsidRPr="00D22A9D">
        <w:rPr>
          <w:lang w:val="de-DE"/>
          <w:rPrChange w:id="202" w:author="Sanket Joshi" w:date="2024-10-15T15:48:00Z" w16du:dateUtc="2024-10-15T10:18:00Z">
            <w:rPr/>
          </w:rPrChange>
        </w:rPr>
        <w:t>zu erstellen. Wenn diese Richtlinie aktiv ist und angewendet wird, verhindert sie, dass Benutzer, die sich im Forschungssegment befinden, mit Benutzern im Verkaufssegment kommunizieren.</w:t>
      </w:r>
    </w:p>
    <w:p w14:paraId="25D14265" w14:textId="77777777" w:rsidR="00C81B64" w:rsidRDefault="00AB6862">
      <w:pPr>
        <w:rPr>
          <w:color w:val="3A7C22" w:themeColor="accent6" w:themeShade="BF"/>
        </w:rPr>
      </w:pPr>
      <w:r w:rsidRPr="00356910">
        <w:rPr>
          <w:b/>
          <w:bCs/>
          <w:color w:val="3A7C22" w:themeColor="accent6" w:themeShade="BF"/>
        </w:rPr>
        <w:lastRenderedPageBreak/>
        <w:t xml:space="preserve">+++New-InformationBarrierPolicy </w:t>
      </w:r>
      <w:r w:rsidRPr="008020F9">
        <w:rPr>
          <w:b/>
          <w:bCs/>
          <w:color w:val="3A7C22" w:themeColor="accent6" w:themeShade="BF"/>
        </w:rPr>
        <w:t xml:space="preserve">-Name "Research-Sales" -AssignedSegment "Research" -SegmentsBlocked "Sales" </w:t>
      </w:r>
      <w:r w:rsidRPr="00356910">
        <w:rPr>
          <w:b/>
          <w:bCs/>
          <w:color w:val="3A7C22" w:themeColor="accent6" w:themeShade="BF"/>
        </w:rPr>
        <w:t>-StateInactive+++</w:t>
      </w:r>
    </w:p>
    <w:p w14:paraId="67ECF3C2" w14:textId="77777777" w:rsidR="00C81B64" w:rsidRDefault="00AB6862">
      <w:r w:rsidRPr="008020F9">
        <w:fldChar w:fldCharType="begin"/>
      </w:r>
      <w:r w:rsidRPr="008020F9">
        <w:instrText xml:space="preserve"> INCLUDEPICTURE "/Users/dhartijagani/Library/Group Containers/UBF8T346G9.ms/WebArchiveCopyPasteTempFiles/com.microsoft.Word/image19.png" \* MERGEFORMATINET </w:instrText>
      </w:r>
      <w:r w:rsidRPr="008020F9">
        <w:fldChar w:fldCharType="separate"/>
      </w:r>
      <w:r w:rsidRPr="008020F9">
        <w:rPr>
          <w:noProof/>
        </w:rPr>
        <w:drawing>
          <wp:inline distT="0" distB="0" distL="0" distR="0" wp14:anchorId="37968D96" wp14:editId="0416E56A">
            <wp:extent cx="5731510" cy="3235960"/>
            <wp:effectExtent l="0" t="0" r="0" b="2540"/>
            <wp:docPr id="250883856" name="Picture 76" descr="Broken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 descr="BrokenImag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20F9">
        <w:fldChar w:fldCharType="end"/>
      </w:r>
    </w:p>
    <w:p w14:paraId="085035DE" w14:textId="77777777" w:rsidR="00C81B64" w:rsidRPr="00D22A9D" w:rsidRDefault="00AB6862">
      <w:pPr>
        <w:numPr>
          <w:ilvl w:val="0"/>
          <w:numId w:val="11"/>
        </w:numPr>
        <w:rPr>
          <w:lang w:val="de-DE"/>
          <w:rPrChange w:id="203" w:author="Sanket Joshi" w:date="2024-10-15T15:48:00Z" w16du:dateUtc="2024-10-15T10:18:00Z">
            <w:rPr/>
          </w:rPrChange>
        </w:rPr>
      </w:pPr>
      <w:r w:rsidRPr="00D22A9D">
        <w:rPr>
          <w:lang w:val="de-DE"/>
          <w:rPrChange w:id="204" w:author="Sanket Joshi" w:date="2024-10-15T15:48:00Z" w16du:dateUtc="2024-10-15T10:18:00Z">
            <w:rPr/>
          </w:rPrChange>
        </w:rPr>
        <w:t xml:space="preserve">Führen Sie den folgenden Befehl aus, um eine IB-Richtlinie mit dem Namen </w:t>
      </w:r>
      <w:r w:rsidRPr="00D22A9D">
        <w:rPr>
          <w:b/>
          <w:bCs/>
          <w:lang w:val="de-DE"/>
          <w:rPrChange w:id="205" w:author="Sanket Joshi" w:date="2024-10-15T15:48:00Z" w16du:dateUtc="2024-10-15T10:18:00Z">
            <w:rPr>
              <w:b/>
              <w:bCs/>
            </w:rPr>
          </w:rPrChange>
        </w:rPr>
        <w:t xml:space="preserve">Manufacturing-HRM-Marketing </w:t>
      </w:r>
      <w:r w:rsidRPr="00D22A9D">
        <w:rPr>
          <w:lang w:val="de-DE"/>
          <w:rPrChange w:id="206" w:author="Sanket Joshi" w:date="2024-10-15T15:48:00Z" w16du:dateUtc="2024-10-15T10:18:00Z">
            <w:rPr/>
          </w:rPrChange>
        </w:rPr>
        <w:t xml:space="preserve">zu erstellen. Wenn diese Richtlinie aktiv ist und angewendet wird, kann </w:t>
      </w:r>
      <w:r w:rsidRPr="00D22A9D">
        <w:rPr>
          <w:b/>
          <w:bCs/>
          <w:lang w:val="de-DE"/>
          <w:rPrChange w:id="207" w:author="Sanket Joshi" w:date="2024-10-15T15:48:00Z" w16du:dateUtc="2024-10-15T10:18:00Z">
            <w:rPr>
              <w:b/>
              <w:bCs/>
            </w:rPr>
          </w:rPrChange>
        </w:rPr>
        <w:t xml:space="preserve">die Fertigung </w:t>
      </w:r>
      <w:r w:rsidRPr="00D22A9D">
        <w:rPr>
          <w:lang w:val="de-DE"/>
          <w:rPrChange w:id="208" w:author="Sanket Joshi" w:date="2024-10-15T15:48:00Z" w16du:dateUtc="2024-10-15T10:18:00Z">
            <w:rPr/>
          </w:rPrChange>
        </w:rPr>
        <w:t xml:space="preserve">nur mit </w:t>
      </w:r>
      <w:r w:rsidRPr="00D22A9D">
        <w:rPr>
          <w:b/>
          <w:bCs/>
          <w:lang w:val="de-DE"/>
          <w:rPrChange w:id="209" w:author="Sanket Joshi" w:date="2024-10-15T15:48:00Z" w16du:dateUtc="2024-10-15T10:18:00Z">
            <w:rPr>
              <w:b/>
              <w:bCs/>
            </w:rPr>
          </w:rPrChange>
        </w:rPr>
        <w:t xml:space="preserve">HR </w:t>
      </w:r>
      <w:r w:rsidRPr="00D22A9D">
        <w:rPr>
          <w:lang w:val="de-DE"/>
          <w:rPrChange w:id="210" w:author="Sanket Joshi" w:date="2024-10-15T15:48:00Z" w16du:dateUtc="2024-10-15T10:18:00Z">
            <w:rPr/>
          </w:rPrChange>
        </w:rPr>
        <w:t xml:space="preserve">und </w:t>
      </w:r>
      <w:r w:rsidRPr="00D22A9D">
        <w:rPr>
          <w:b/>
          <w:bCs/>
          <w:lang w:val="de-DE"/>
          <w:rPrChange w:id="211" w:author="Sanket Joshi" w:date="2024-10-15T15:48:00Z" w16du:dateUtc="2024-10-15T10:18:00Z">
            <w:rPr>
              <w:b/>
              <w:bCs/>
            </w:rPr>
          </w:rPrChange>
        </w:rPr>
        <w:t xml:space="preserve">Marketing </w:t>
      </w:r>
      <w:r w:rsidRPr="00D22A9D">
        <w:rPr>
          <w:lang w:val="de-DE"/>
          <w:rPrChange w:id="212" w:author="Sanket Joshi" w:date="2024-10-15T15:48:00Z" w16du:dateUtc="2024-10-15T10:18:00Z">
            <w:rPr/>
          </w:rPrChange>
        </w:rPr>
        <w:t>kommunizieren. HR und Marketing sind nicht daran gehindert, mit anderen Segmenten zu kommunizieren.</w:t>
      </w:r>
    </w:p>
    <w:p w14:paraId="082F37B4" w14:textId="77777777" w:rsidR="00C81B64" w:rsidRDefault="00AB6862">
      <w:r w:rsidRPr="00356910">
        <w:rPr>
          <w:b/>
          <w:bCs/>
          <w:color w:val="3A7C22" w:themeColor="accent6" w:themeShade="BF"/>
        </w:rPr>
        <w:t xml:space="preserve">+++New-InformationBarrierPolicy </w:t>
      </w:r>
      <w:r w:rsidRPr="008020F9">
        <w:rPr>
          <w:b/>
          <w:bCs/>
          <w:color w:val="3A7C22" w:themeColor="accent6" w:themeShade="BF"/>
        </w:rPr>
        <w:t xml:space="preserve">-Name "Manufacturing-HRM-Marketing"-AssignedSegment "Manufacturing"-SegmentsAllowed "HR", "Marketing", "Manufacturing"-State </w:t>
      </w:r>
      <w:r w:rsidRPr="00356910">
        <w:rPr>
          <w:b/>
          <w:bCs/>
          <w:color w:val="3A7C22" w:themeColor="accent6" w:themeShade="BF"/>
        </w:rPr>
        <w:t>Inactive+++</w:t>
      </w:r>
    </w:p>
    <w:p w14:paraId="1678B4C2" w14:textId="77777777" w:rsidR="00C81B64" w:rsidRDefault="00AB6862">
      <w:r w:rsidRPr="008020F9">
        <w:fldChar w:fldCharType="begin"/>
      </w:r>
      <w:r w:rsidRPr="008020F9">
        <w:instrText xml:space="preserve"> INCLUDEPICTURE "https://labondemand.blob.core.windows.net/content/lab149520/instructions237223%5CMedia10%5Cimage20.png" \* MERGEFORMATINET </w:instrText>
      </w:r>
      <w:r w:rsidRPr="008020F9">
        <w:fldChar w:fldCharType="separate"/>
      </w:r>
      <w:r w:rsidRPr="008020F9">
        <w:rPr>
          <w:noProof/>
        </w:rPr>
        <w:drawing>
          <wp:inline distT="0" distB="0" distL="0" distR="0" wp14:anchorId="25C28CE2" wp14:editId="340377C7">
            <wp:extent cx="5731510" cy="3235960"/>
            <wp:effectExtent l="0" t="0" r="0" b="2540"/>
            <wp:docPr id="1622418609" name="Picture 75" descr="A computer screen shot of a computer program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 descr="A computer screen shot of a computer program 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20F9">
        <w:fldChar w:fldCharType="end"/>
      </w:r>
    </w:p>
    <w:p w14:paraId="2FBB2B14" w14:textId="77777777" w:rsidR="00C81B64" w:rsidRPr="00D22A9D" w:rsidRDefault="00AB6862">
      <w:pPr>
        <w:numPr>
          <w:ilvl w:val="0"/>
          <w:numId w:val="11"/>
        </w:numPr>
        <w:rPr>
          <w:lang w:val="de-DE"/>
          <w:rPrChange w:id="213" w:author="Sanket Joshi" w:date="2024-10-15T15:48:00Z" w16du:dateUtc="2024-10-15T10:18:00Z">
            <w:rPr/>
          </w:rPrChange>
        </w:rPr>
      </w:pPr>
      <w:r w:rsidRPr="00D22A9D">
        <w:rPr>
          <w:lang w:val="de-DE"/>
          <w:rPrChange w:id="214" w:author="Sanket Joshi" w:date="2024-10-15T15:48:00Z" w16du:dateUtc="2024-10-15T10:18:00Z">
            <w:rPr/>
          </w:rPrChange>
        </w:rPr>
        <w:lastRenderedPageBreak/>
        <w:t xml:space="preserve">Melden Sie sich unter </w:t>
      </w:r>
      <w:r w:rsidR="00356910" w:rsidRPr="00D22A9D">
        <w:rPr>
          <w:b/>
          <w:bCs/>
          <w:color w:val="3A7C22" w:themeColor="accent6" w:themeShade="BF"/>
          <w:lang w:val="de-DE"/>
          <w:rPrChange w:id="215" w:author="Sanket Joshi" w:date="2024-10-15T15:48:00Z" w16du:dateUtc="2024-10-15T10:18:00Z">
            <w:rPr>
              <w:b/>
              <w:bCs/>
              <w:color w:val="3A7C22" w:themeColor="accent6" w:themeShade="BF"/>
            </w:rPr>
          </w:rPrChange>
        </w:rPr>
        <w:t xml:space="preserve">+++https://purview.microsoft.com/+++ </w:t>
      </w:r>
      <w:r w:rsidRPr="00D22A9D">
        <w:rPr>
          <w:lang w:val="de-DE"/>
          <w:rPrChange w:id="216" w:author="Sanket Joshi" w:date="2024-10-15T15:48:00Z" w16du:dateUtc="2024-10-15T10:18:00Z">
            <w:rPr/>
          </w:rPrChange>
        </w:rPr>
        <w:t xml:space="preserve">mit den Zugangsdaten für die </w:t>
      </w:r>
      <w:r w:rsidRPr="00D22A9D">
        <w:rPr>
          <w:b/>
          <w:bCs/>
          <w:lang w:val="de-DE"/>
          <w:rPrChange w:id="217" w:author="Sanket Joshi" w:date="2024-10-15T15:48:00Z" w16du:dateUtc="2024-10-15T10:18:00Z">
            <w:rPr>
              <w:b/>
              <w:bCs/>
            </w:rPr>
          </w:rPrChange>
        </w:rPr>
        <w:t xml:space="preserve">MOD-Administration </w:t>
      </w:r>
      <w:r w:rsidRPr="00D22A9D">
        <w:rPr>
          <w:lang w:val="de-DE"/>
          <w:rPrChange w:id="218" w:author="Sanket Joshi" w:date="2024-10-15T15:48:00Z" w16du:dateUtc="2024-10-15T10:18:00Z">
            <w:rPr/>
          </w:rPrChange>
        </w:rPr>
        <w:t>an, die Sie auf der Startseite Ihrer Umgebung finden.</w:t>
      </w:r>
    </w:p>
    <w:p w14:paraId="3A706560" w14:textId="77777777" w:rsidR="00C81B64" w:rsidRPr="00D22A9D" w:rsidRDefault="00AB6862">
      <w:pPr>
        <w:numPr>
          <w:ilvl w:val="0"/>
          <w:numId w:val="11"/>
        </w:numPr>
        <w:rPr>
          <w:lang w:val="de-DE"/>
          <w:rPrChange w:id="219" w:author="Sanket Joshi" w:date="2024-10-15T15:48:00Z" w16du:dateUtc="2024-10-15T10:18:00Z">
            <w:rPr/>
          </w:rPrChange>
        </w:rPr>
      </w:pPr>
      <w:r w:rsidRPr="00D22A9D">
        <w:rPr>
          <w:lang w:val="de-DE"/>
          <w:rPrChange w:id="220" w:author="Sanket Joshi" w:date="2024-10-15T15:48:00Z" w16du:dateUtc="2024-10-15T10:18:00Z">
            <w:rPr/>
          </w:rPrChange>
        </w:rPr>
        <w:t xml:space="preserve">Wählen Sie im linken Navigationsbereich </w:t>
      </w:r>
      <w:r w:rsidRPr="00D22A9D">
        <w:rPr>
          <w:b/>
          <w:bCs/>
          <w:lang w:val="de-DE"/>
          <w:rPrChange w:id="221" w:author="Sanket Joshi" w:date="2024-10-15T15:48:00Z" w16du:dateUtc="2024-10-15T10:18:00Z">
            <w:rPr>
              <w:b/>
              <w:bCs/>
            </w:rPr>
          </w:rPrChange>
        </w:rPr>
        <w:t xml:space="preserve">Informationsbarrieren </w:t>
      </w:r>
      <w:r w:rsidRPr="00D22A9D">
        <w:rPr>
          <w:lang w:val="de-DE"/>
          <w:rPrChange w:id="222" w:author="Sanket Joshi" w:date="2024-10-15T15:48:00Z" w16du:dateUtc="2024-10-15T10:18:00Z">
            <w:rPr/>
          </w:rPrChange>
        </w:rPr>
        <w:t xml:space="preserve">&gt; </w:t>
      </w:r>
      <w:r w:rsidRPr="00D22A9D">
        <w:rPr>
          <w:b/>
          <w:bCs/>
          <w:lang w:val="de-DE"/>
          <w:rPrChange w:id="223" w:author="Sanket Joshi" w:date="2024-10-15T15:48:00Z" w16du:dateUtc="2024-10-15T10:18:00Z">
            <w:rPr>
              <w:b/>
              <w:bCs/>
            </w:rPr>
          </w:rPrChange>
        </w:rPr>
        <w:t>Richtlinien</w:t>
      </w:r>
      <w:r w:rsidRPr="00D22A9D">
        <w:rPr>
          <w:lang w:val="de-DE"/>
          <w:rPrChange w:id="224" w:author="Sanket Joshi" w:date="2024-10-15T15:48:00Z" w16du:dateUtc="2024-10-15T10:18:00Z">
            <w:rPr/>
          </w:rPrChange>
        </w:rPr>
        <w:t xml:space="preserve">. Auf der Seite </w:t>
      </w:r>
      <w:r w:rsidRPr="00D22A9D">
        <w:rPr>
          <w:b/>
          <w:bCs/>
          <w:lang w:val="de-DE"/>
          <w:rPrChange w:id="225" w:author="Sanket Joshi" w:date="2024-10-15T15:48:00Z" w16du:dateUtc="2024-10-15T10:18:00Z">
            <w:rPr>
              <w:b/>
              <w:bCs/>
            </w:rPr>
          </w:rPrChange>
        </w:rPr>
        <w:t>Policies</w:t>
      </w:r>
      <w:r w:rsidRPr="00D22A9D">
        <w:rPr>
          <w:lang w:val="de-DE"/>
          <w:rPrChange w:id="226" w:author="Sanket Joshi" w:date="2024-10-15T15:48:00Z" w16du:dateUtc="2024-10-15T10:18:00Z">
            <w:rPr/>
          </w:rPrChange>
        </w:rPr>
        <w:t>. Sie können die von uns erstellten Richtlinien sehen.</w:t>
      </w:r>
    </w:p>
    <w:p w14:paraId="4114A486" w14:textId="4FB05BB9" w:rsidR="008020F9" w:rsidRPr="008020F9" w:rsidRDefault="00A765DD" w:rsidP="008020F9">
      <w:r w:rsidRPr="00A765DD">
        <w:rPr>
          <w:noProof/>
        </w:rPr>
        <w:drawing>
          <wp:inline distT="0" distB="0" distL="0" distR="0" wp14:anchorId="3BBB9B4E" wp14:editId="73F0834A">
            <wp:extent cx="5731510" cy="3239770"/>
            <wp:effectExtent l="0" t="0" r="0" b="0"/>
            <wp:docPr id="167734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3494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D5D1" w14:textId="77777777" w:rsidR="00C81B64" w:rsidRDefault="00AB6862">
      <w:pPr>
        <w:pStyle w:val="Heading2"/>
      </w:pPr>
      <w:commentRangeStart w:id="227"/>
      <w:r w:rsidRPr="008020F9">
        <w:t>Übung 3 - Anwendung der IB-Richtlinien</w:t>
      </w:r>
      <w:commentRangeEnd w:id="227"/>
      <w:r w:rsidR="00A765DD">
        <w:rPr>
          <w:rStyle w:val="CommentReference"/>
          <w:rFonts w:asciiTheme="minorHAnsi" w:eastAsiaTheme="minorHAnsi" w:hAnsiTheme="minorHAnsi" w:cstheme="minorBidi"/>
          <w:color w:val="auto"/>
        </w:rPr>
        <w:commentReference w:id="227"/>
      </w:r>
    </w:p>
    <w:p w14:paraId="61EF596F" w14:textId="77777777" w:rsidR="00C81B64" w:rsidRPr="00D22A9D" w:rsidRDefault="00AB6862">
      <w:pPr>
        <w:numPr>
          <w:ilvl w:val="0"/>
          <w:numId w:val="13"/>
        </w:numPr>
        <w:rPr>
          <w:lang w:val="de-DE"/>
          <w:rPrChange w:id="228" w:author="Sanket Joshi" w:date="2024-10-15T15:48:00Z" w16du:dateUtc="2024-10-15T10:18:00Z">
            <w:rPr/>
          </w:rPrChange>
        </w:rPr>
      </w:pPr>
      <w:r w:rsidRPr="00D22A9D">
        <w:rPr>
          <w:lang w:val="de-DE"/>
          <w:rPrChange w:id="229" w:author="Sanket Joshi" w:date="2024-10-15T15:48:00Z" w16du:dateUtc="2024-10-15T10:18:00Z">
            <w:rPr/>
          </w:rPrChange>
        </w:rPr>
        <w:t xml:space="preserve">Melden Sie sich unter </w:t>
      </w:r>
      <w:r w:rsidRPr="00D22A9D">
        <w:rPr>
          <w:b/>
          <w:bCs/>
          <w:color w:val="3A7C22" w:themeColor="accent6" w:themeShade="BF"/>
          <w:lang w:val="de-DE"/>
          <w:rPrChange w:id="230" w:author="Sanket Joshi" w:date="2024-10-15T15:48:00Z" w16du:dateUtc="2024-10-15T10:18:00Z">
            <w:rPr>
              <w:b/>
              <w:bCs/>
              <w:color w:val="3A7C22" w:themeColor="accent6" w:themeShade="BF"/>
            </w:rPr>
          </w:rPrChange>
        </w:rPr>
        <w:t xml:space="preserve">+++https://purview.microsoft.com/+++ </w:t>
      </w:r>
      <w:r w:rsidRPr="00D22A9D">
        <w:rPr>
          <w:lang w:val="de-DE"/>
          <w:rPrChange w:id="231" w:author="Sanket Joshi" w:date="2024-10-15T15:48:00Z" w16du:dateUtc="2024-10-15T10:18:00Z">
            <w:rPr/>
          </w:rPrChange>
        </w:rPr>
        <w:t>mit den Anmeldedaten für die MOD-Administration an, die Sie auf der Registerkarte Ressourcen Ihrer Umgebung finden.</w:t>
      </w:r>
    </w:p>
    <w:p w14:paraId="3646E77E" w14:textId="77777777" w:rsidR="00C81B64" w:rsidRPr="00D22A9D" w:rsidRDefault="00AB6862">
      <w:pPr>
        <w:numPr>
          <w:ilvl w:val="0"/>
          <w:numId w:val="13"/>
        </w:numPr>
        <w:rPr>
          <w:lang w:val="de-DE"/>
          <w:rPrChange w:id="232" w:author="Sanket Joshi" w:date="2024-10-15T15:48:00Z" w16du:dateUtc="2024-10-15T10:18:00Z">
            <w:rPr/>
          </w:rPrChange>
        </w:rPr>
      </w:pPr>
      <w:r w:rsidRPr="00D22A9D">
        <w:rPr>
          <w:lang w:val="de-DE"/>
          <w:rPrChange w:id="233" w:author="Sanket Joshi" w:date="2024-10-15T15:48:00Z" w16du:dateUtc="2024-10-15T10:18:00Z">
            <w:rPr/>
          </w:rPrChange>
        </w:rPr>
        <w:t xml:space="preserve">Wählen Sie im linken Navigationsbereich </w:t>
      </w:r>
      <w:r w:rsidRPr="00D22A9D">
        <w:rPr>
          <w:b/>
          <w:bCs/>
          <w:lang w:val="de-DE"/>
          <w:rPrChange w:id="234" w:author="Sanket Joshi" w:date="2024-10-15T15:48:00Z" w16du:dateUtc="2024-10-15T10:18:00Z">
            <w:rPr>
              <w:b/>
              <w:bCs/>
            </w:rPr>
          </w:rPrChange>
        </w:rPr>
        <w:t>Informationsbarrieren</w:t>
      </w:r>
      <w:r w:rsidRPr="00D22A9D">
        <w:rPr>
          <w:lang w:val="de-DE"/>
          <w:rPrChange w:id="235" w:author="Sanket Joshi" w:date="2024-10-15T15:48:00Z" w16du:dateUtc="2024-10-15T10:18:00Z">
            <w:rPr/>
          </w:rPrChange>
        </w:rPr>
        <w:t>.</w:t>
      </w:r>
    </w:p>
    <w:p w14:paraId="309B3755" w14:textId="77777777" w:rsidR="00A765DD" w:rsidRDefault="00A765DD" w:rsidP="00A765DD">
      <w:r w:rsidRPr="004B4481">
        <w:rPr>
          <w:noProof/>
        </w:rPr>
        <w:lastRenderedPageBreak/>
        <w:drawing>
          <wp:inline distT="0" distB="0" distL="0" distR="0" wp14:anchorId="07A1AF01" wp14:editId="60C37F45">
            <wp:extent cx="5731510" cy="3239770"/>
            <wp:effectExtent l="0" t="0" r="0" b="0"/>
            <wp:docPr id="378763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50294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BA364" w14:textId="77777777" w:rsidR="00C81B64" w:rsidRDefault="00AB6862">
      <w:pPr>
        <w:numPr>
          <w:ilvl w:val="0"/>
          <w:numId w:val="13"/>
        </w:numPr>
      </w:pPr>
      <w:r w:rsidRPr="00D22A9D">
        <w:rPr>
          <w:lang w:val="de-DE"/>
          <w:rPrChange w:id="236" w:author="Sanket Joshi" w:date="2024-10-15T15:48:00Z" w16du:dateUtc="2024-10-15T10:18:00Z">
            <w:rPr/>
          </w:rPrChange>
        </w:rPr>
        <w:t xml:space="preserve">Wählen Sie in der Unternavigation die Option </w:t>
      </w:r>
      <w:r w:rsidRPr="00D22A9D">
        <w:rPr>
          <w:b/>
          <w:bCs/>
          <w:lang w:val="de-DE"/>
          <w:rPrChange w:id="237" w:author="Sanket Joshi" w:date="2024-10-15T15:48:00Z" w16du:dateUtc="2024-10-15T10:18:00Z">
            <w:rPr>
              <w:b/>
              <w:bCs/>
            </w:rPr>
          </w:rPrChange>
        </w:rPr>
        <w:t>Richtlinienanwendungen</w:t>
      </w:r>
      <w:r w:rsidRPr="00D22A9D">
        <w:rPr>
          <w:lang w:val="de-DE"/>
          <w:rPrChange w:id="238" w:author="Sanket Joshi" w:date="2024-10-15T15:48:00Z" w16du:dateUtc="2024-10-15T10:18:00Z">
            <w:rPr/>
          </w:rPrChange>
        </w:rPr>
        <w:t xml:space="preserve">. </w:t>
      </w:r>
      <w:r>
        <w:t xml:space="preserve">Wählen Sie </w:t>
      </w:r>
      <w:r w:rsidRPr="00A765DD">
        <w:rPr>
          <w:b/>
          <w:bCs/>
        </w:rPr>
        <w:t>Alle Richtlinien anwenden</w:t>
      </w:r>
      <w:r w:rsidRPr="008020F9">
        <w:t>.</w:t>
      </w:r>
    </w:p>
    <w:p w14:paraId="2AB8764F" w14:textId="2F88798C" w:rsidR="008020F9" w:rsidRPr="008020F9" w:rsidRDefault="00A765DD" w:rsidP="008020F9">
      <w:r w:rsidRPr="00A765DD">
        <w:rPr>
          <w:noProof/>
        </w:rPr>
        <w:drawing>
          <wp:inline distT="0" distB="0" distL="0" distR="0" wp14:anchorId="21ABAA3B" wp14:editId="74695F16">
            <wp:extent cx="5731510" cy="3239770"/>
            <wp:effectExtent l="0" t="0" r="0" b="0"/>
            <wp:docPr id="1721042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04290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80C44" w14:textId="77777777" w:rsidR="00C81B64" w:rsidRPr="00D22A9D" w:rsidRDefault="00AB6862">
      <w:pPr>
        <w:rPr>
          <w:lang w:val="de-DE"/>
          <w:rPrChange w:id="239" w:author="Sanket Joshi" w:date="2024-10-15T15:48:00Z" w16du:dateUtc="2024-10-15T10:18:00Z">
            <w:rPr/>
          </w:rPrChange>
        </w:rPr>
      </w:pPr>
      <w:r w:rsidRPr="00D22A9D">
        <w:rPr>
          <w:b/>
          <w:bCs/>
          <w:lang w:val="de-DE"/>
          <w:rPrChange w:id="240" w:author="Sanket Joshi" w:date="2024-10-15T15:48:00Z" w16du:dateUtc="2024-10-15T10:18:00Z">
            <w:rPr>
              <w:b/>
              <w:bCs/>
            </w:rPr>
          </w:rPrChange>
        </w:rPr>
        <w:t>Zusammenfassung:</w:t>
      </w:r>
    </w:p>
    <w:p w14:paraId="6D6B7DD8" w14:textId="77777777" w:rsidR="00C81B64" w:rsidRPr="00D22A9D" w:rsidRDefault="00AB6862">
      <w:pPr>
        <w:rPr>
          <w:lang w:val="de-DE"/>
          <w:rPrChange w:id="241" w:author="Sanket Joshi" w:date="2024-10-15T15:48:00Z" w16du:dateUtc="2024-10-15T10:18:00Z">
            <w:rPr/>
          </w:rPrChange>
        </w:rPr>
      </w:pPr>
      <w:r w:rsidRPr="00D22A9D">
        <w:rPr>
          <w:lang w:val="de-DE"/>
          <w:rPrChange w:id="242" w:author="Sanket Joshi" w:date="2024-10-15T15:48:00Z" w16du:dateUtc="2024-10-15T10:18:00Z">
            <w:rPr/>
          </w:rPrChange>
        </w:rPr>
        <w:t>In diesem Praktikum haben wir gelernt, wie man die Segmente erstellt, um die IB-Policies zu implementieren. Wir haben verschiedene Richtlinien erstellt, um Informationsbarrieren zu schaffen, indem wir die Kommunikation und Zusammenarbeit zwischen verschiedenen Segmenten erlauben oder blockieren.</w:t>
      </w:r>
    </w:p>
    <w:sectPr w:rsidR="00C81B64" w:rsidRPr="00D22A9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77" w:author="Sanket Joshi" w:date="2024-10-15T16:14:00Z" w:initials="SJ">
    <w:p w14:paraId="2FA43AE3" w14:textId="77777777" w:rsidR="00A40535" w:rsidRDefault="00A40535" w:rsidP="00A40535">
      <w:pPr>
        <w:pStyle w:val="CommentText"/>
      </w:pPr>
      <w:r>
        <w:rPr>
          <w:rStyle w:val="CommentReference"/>
        </w:rPr>
        <w:annotationRef/>
      </w:r>
      <w:r>
        <w:rPr>
          <w:lang w:val="de-DE"/>
        </w:rPr>
        <w:t>„So aktivieren Sie die“ changed to „Aktivierung der“</w:t>
      </w:r>
    </w:p>
  </w:comment>
  <w:comment w:id="105" w:author="Dharti Jagani" w:date="2024-08-16T17:57:00Z" w:initials="DJ">
    <w:p w14:paraId="4FC7AC19" w14:textId="791DA8F7" w:rsidR="00C81B64" w:rsidRDefault="00AB6862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Alle Bilder ändern</w:t>
      </w:r>
    </w:p>
  </w:comment>
  <w:comment w:id="112" w:author="Dharti Jagani" w:date="2024-08-16T17:52:00Z" w:initials="DJ">
    <w:p w14:paraId="3A2212D3" w14:textId="77777777" w:rsidR="00C81B64" w:rsidRDefault="00AB6862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bearbeiten</w:t>
      </w:r>
    </w:p>
  </w:comment>
  <w:comment w:id="124" w:author="Sanket Joshi" w:date="2024-10-15T16:15:00Z" w:initials="SJ">
    <w:p w14:paraId="101B32C6" w14:textId="77777777" w:rsidR="00F6692C" w:rsidRDefault="00F6692C" w:rsidP="00F6692C">
      <w:pPr>
        <w:pStyle w:val="CommentText"/>
      </w:pPr>
      <w:r>
        <w:rPr>
          <w:rStyle w:val="CommentReference"/>
        </w:rPr>
        <w:annotationRef/>
      </w:r>
      <w:r>
        <w:t>“Policies” changed to “</w:t>
      </w:r>
      <w:r>
        <w:rPr>
          <w:b/>
          <w:bCs/>
          <w:lang w:val="de-DE"/>
        </w:rPr>
        <w:t>Richtlinien“</w:t>
      </w:r>
    </w:p>
  </w:comment>
  <w:comment w:id="116" w:author="Dharti Jagani" w:date="2024-08-16T17:55:00Z" w:initials="DJ">
    <w:p w14:paraId="4838F707" w14:textId="2204DF8F" w:rsidR="00C81B64" w:rsidRDefault="00AB6862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Ersetzen Sie den derzeitigen Schritt 2 durch diesen</w:t>
      </w:r>
    </w:p>
  </w:comment>
  <w:comment w:id="227" w:author="Dharti Jagani" w:date="2024-08-16T18:21:00Z" w:initials="DJ">
    <w:p w14:paraId="4C69A13B" w14:textId="77777777" w:rsidR="00C81B64" w:rsidRDefault="00AB6862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Alle Schritte ändern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2FA43AE3" w15:done="0"/>
  <w15:commentEx w15:paraId="4FC7AC19" w15:done="0"/>
  <w15:commentEx w15:paraId="3A2212D3" w15:done="0"/>
  <w15:commentEx w15:paraId="101B32C6" w15:done="0"/>
  <w15:commentEx w15:paraId="4838F707" w15:done="0"/>
  <w15:commentEx w15:paraId="4C69A13B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16du wp14">
  <w16cex:commentExtensible w16cex:durableId="4FAE9572" w16cex:dateUtc="2024-10-15T10:44:00Z"/>
  <w16cex:commentExtensible w16cex:durableId="766016A8" w16cex:dateUtc="2024-10-15T10:4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2FA43AE3" w16cid:durableId="4FAE9572"/>
  <w16cid:commentId w16cid:paraId="4FC7AC19" w16cid:durableId="13B9819F"/>
  <w16cid:commentId w16cid:paraId="3A2212D3" w16cid:durableId="595653D2"/>
  <w16cid:commentId w16cid:paraId="101B32C6" w16cid:durableId="766016A8"/>
  <w16cid:commentId w16cid:paraId="4838F707" w16cid:durableId="70C82376"/>
  <w16cid:commentId w16cid:paraId="4C69A13B" w16cid:durableId="2808BF5E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DB0245"/>
    <w:multiLevelType w:val="multilevel"/>
    <w:tmpl w:val="A93AAE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2E25443"/>
    <w:multiLevelType w:val="multilevel"/>
    <w:tmpl w:val="B300B3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5ED0A63"/>
    <w:multiLevelType w:val="multilevel"/>
    <w:tmpl w:val="6BAAE7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55D2187"/>
    <w:multiLevelType w:val="multilevel"/>
    <w:tmpl w:val="D85846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3A33076"/>
    <w:multiLevelType w:val="multilevel"/>
    <w:tmpl w:val="A93AAE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3CC348A"/>
    <w:multiLevelType w:val="multilevel"/>
    <w:tmpl w:val="C5DE6B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5075840"/>
    <w:multiLevelType w:val="multilevel"/>
    <w:tmpl w:val="8A8C90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97C4E4D"/>
    <w:multiLevelType w:val="multilevel"/>
    <w:tmpl w:val="2BB89A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B1B16DE"/>
    <w:multiLevelType w:val="multilevel"/>
    <w:tmpl w:val="EAA8AE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22B0CCB"/>
    <w:multiLevelType w:val="multilevel"/>
    <w:tmpl w:val="F6A6DB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A7A3FEF"/>
    <w:multiLevelType w:val="multilevel"/>
    <w:tmpl w:val="FDD6B7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76C680F"/>
    <w:multiLevelType w:val="multilevel"/>
    <w:tmpl w:val="9FF89C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7D76343"/>
    <w:multiLevelType w:val="multilevel"/>
    <w:tmpl w:val="76E47E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31676464">
    <w:abstractNumId w:val="11"/>
  </w:num>
  <w:num w:numId="2" w16cid:durableId="1140459255">
    <w:abstractNumId w:val="12"/>
  </w:num>
  <w:num w:numId="3" w16cid:durableId="782840730">
    <w:abstractNumId w:val="2"/>
  </w:num>
  <w:num w:numId="4" w16cid:durableId="327295660">
    <w:abstractNumId w:val="10"/>
  </w:num>
  <w:num w:numId="5" w16cid:durableId="1192918660">
    <w:abstractNumId w:val="7"/>
  </w:num>
  <w:num w:numId="6" w16cid:durableId="254442539">
    <w:abstractNumId w:val="9"/>
  </w:num>
  <w:num w:numId="7" w16cid:durableId="1375693745">
    <w:abstractNumId w:val="3"/>
  </w:num>
  <w:num w:numId="8" w16cid:durableId="105122507">
    <w:abstractNumId w:val="5"/>
  </w:num>
  <w:num w:numId="9" w16cid:durableId="1762604176">
    <w:abstractNumId w:val="8"/>
  </w:num>
  <w:num w:numId="10" w16cid:durableId="964120270">
    <w:abstractNumId w:val="4"/>
  </w:num>
  <w:num w:numId="11" w16cid:durableId="2084136851">
    <w:abstractNumId w:val="1"/>
  </w:num>
  <w:num w:numId="12" w16cid:durableId="1619725871">
    <w:abstractNumId w:val="6"/>
  </w:num>
  <w:num w:numId="13" w16cid:durableId="1213879742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Sanket Joshi">
    <w15:presenceInfo w15:providerId="AD" w15:userId="S::sanket@technofocus.co::a7f32c1f-cbd0-4e6c-b605-d0abdc64b391"/>
  </w15:person>
  <w15:person w15:author="Dharti Jagani">
    <w15:presenceInfo w15:providerId="AD" w15:userId="S::dharti@technofocus.co::6545a728-5484-4ca5-848c-c900fa5f1ba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trackRevision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724B"/>
    <w:rsid w:val="00060504"/>
    <w:rsid w:val="000678E1"/>
    <w:rsid w:val="000C624E"/>
    <w:rsid w:val="000E7505"/>
    <w:rsid w:val="0013167C"/>
    <w:rsid w:val="00231EBA"/>
    <w:rsid w:val="00274219"/>
    <w:rsid w:val="00332A4B"/>
    <w:rsid w:val="00356910"/>
    <w:rsid w:val="00390B7B"/>
    <w:rsid w:val="003E1F59"/>
    <w:rsid w:val="004B4481"/>
    <w:rsid w:val="005B467A"/>
    <w:rsid w:val="00655449"/>
    <w:rsid w:val="006715F6"/>
    <w:rsid w:val="00675C47"/>
    <w:rsid w:val="006F3D85"/>
    <w:rsid w:val="0078162B"/>
    <w:rsid w:val="008020F9"/>
    <w:rsid w:val="008D49B6"/>
    <w:rsid w:val="00931C17"/>
    <w:rsid w:val="0097724B"/>
    <w:rsid w:val="009F1560"/>
    <w:rsid w:val="009F491F"/>
    <w:rsid w:val="00A40535"/>
    <w:rsid w:val="00A765DD"/>
    <w:rsid w:val="00A76B15"/>
    <w:rsid w:val="00AB6862"/>
    <w:rsid w:val="00B36502"/>
    <w:rsid w:val="00B8702A"/>
    <w:rsid w:val="00BA270A"/>
    <w:rsid w:val="00C81B64"/>
    <w:rsid w:val="00CB2417"/>
    <w:rsid w:val="00CC0B32"/>
    <w:rsid w:val="00CE0E17"/>
    <w:rsid w:val="00D22A9D"/>
    <w:rsid w:val="00E14CB8"/>
    <w:rsid w:val="00F00869"/>
    <w:rsid w:val="00F01E8F"/>
    <w:rsid w:val="00F6692C"/>
    <w:rsid w:val="00FC50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3B8B12"/>
  <w15:chartTrackingRefBased/>
  <w15:docId w15:val="{1526A7D2-ABCF-084E-B428-F10F250C5F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before="120" w:after="120"/>
        <w:ind w:left="714" w:hanging="35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724B"/>
    <w:pPr>
      <w:ind w:left="0" w:firstLine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7724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7724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7724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7724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7724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7724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7724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7724B"/>
    <w:pPr>
      <w:keepNext/>
      <w:keepLines/>
      <w:spacing w:before="0"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7724B"/>
    <w:pPr>
      <w:keepNext/>
      <w:keepLines/>
      <w:spacing w:before="0"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7724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7724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7724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7724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7724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7724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7724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7724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7724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7724B"/>
    <w:pPr>
      <w:spacing w:before="0"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7724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724B"/>
    <w:pPr>
      <w:numPr>
        <w:ilvl w:val="1"/>
      </w:numPr>
      <w:spacing w:after="160"/>
      <w:ind w:left="714" w:hanging="357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7724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7724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7724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7724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7724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7724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7724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7724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7724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7724B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0C624E"/>
    <w:pPr>
      <w:spacing w:before="0" w:after="0"/>
      <w:ind w:left="0" w:firstLine="0"/>
    </w:pPr>
  </w:style>
  <w:style w:type="character" w:styleId="CommentReference">
    <w:name w:val="annotation reference"/>
    <w:basedOn w:val="DefaultParagraphFont"/>
    <w:uiPriority w:val="99"/>
    <w:semiHidden/>
    <w:unhideWhenUsed/>
    <w:rsid w:val="000C624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C624E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C624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C624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C624E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7450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35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62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41986">
          <w:blockQuote w:val="1"/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131312">
          <w:blockQuote w:val="1"/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78301">
          <w:blockQuote w:val="1"/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63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7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7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070294">
          <w:blockQuote w:val="1"/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606574">
          <w:blockQuote w:val="1"/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263779">
          <w:blockQuote w:val="1"/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01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microsoft.com/office/2018/08/relationships/commentsExtensible" Target="commentsExtensible.xml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2" Type="http://schemas.openxmlformats.org/officeDocument/2006/relationships/customXml" Target="../customXml/item2.xml"/><Relationship Id="rId16" Type="http://schemas.microsoft.com/office/2016/09/relationships/commentsIds" Target="commentsIds.xml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microsoft.com/office/2011/relationships/commentsExtended" Target="commentsExtended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microsoft.com/office/2011/relationships/people" Target="people.xml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comments" Target="comments.xm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8ef809a0-ee5c-4f7c-93f4-54335103f45d">
      <Terms xmlns="http://schemas.microsoft.com/office/infopath/2007/PartnerControls"/>
    </lcf76f155ced4ddcb4097134ff3c332f>
    <_ip_UnifiedCompliancePolicyUIAction xmlns="http://schemas.microsoft.com/sharepoint/v3" xsi:nil="true"/>
    <ContentReferenceLinkOnOD xmlns="8ef809a0-ee5c-4f7c-93f4-54335103f45d">
      <Url xsi:nil="true"/>
      <Description xsi:nil="true"/>
    </ContentReferenceLinkOnOD>
    <TranslatedLang xmlns="8ef809a0-ee5c-4f7c-93f4-54335103f45d" xsi:nil="true"/>
    <Event xmlns="8ef809a0-ee5c-4f7c-93f4-54335103f45d">Other</Event>
    <WorkshopExecutionDescription xmlns="8ef809a0-ee5c-4f7c-93f4-54335103f45d" xsi:nil="true"/>
    <_ip_UnifiedCompliancePolicyProperties xmlns="http://schemas.microsoft.com/sharepoint/v3" xsi:nil="true"/>
    <CourseExecutionStartDate xmlns="8ef809a0-ee5c-4f7c-93f4-54335103f45d" xsi:nil="true"/>
    <TaxCatchAll xmlns="7d8eff29-6c54-442a-b227-cf62f770eb0b" xsi:nil="true"/>
    <LastUsedinFY xmlns="8ef809a0-ee5c-4f7c-93f4-54335103f45d">FY24</LastUsedinFY>
    <Country_x002f_regionofExecution xmlns="8ef809a0-ee5c-4f7c-93f4-54335103f45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1352BD38761E44BED540C0DF005166" ma:contentTypeVersion="33" ma:contentTypeDescription="Create a new document." ma:contentTypeScope="" ma:versionID="cddfb793beb0d79855fd4fc8bdeca954">
  <xsd:schema xmlns:xsd="http://www.w3.org/2001/XMLSchema" xmlns:xs="http://www.w3.org/2001/XMLSchema" xmlns:p="http://schemas.microsoft.com/office/2006/metadata/properties" xmlns:ns1="http://schemas.microsoft.com/sharepoint/v3" xmlns:ns2="8ef809a0-ee5c-4f7c-93f4-54335103f45d" xmlns:ns3="7d8eff29-6c54-442a-b227-cf62f770eb0b" targetNamespace="http://schemas.microsoft.com/office/2006/metadata/properties" ma:root="true" ma:fieldsID="f1532f4d286e31cb819eb021455212e2" ns1:_="" ns2:_="" ns3:_="">
    <xsd:import namespace="http://schemas.microsoft.com/sharepoint/v3"/>
    <xsd:import namespace="8ef809a0-ee5c-4f7c-93f4-54335103f45d"/>
    <xsd:import namespace="7d8eff29-6c54-442a-b227-cf62f770eb0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3:SharedWithUsers" minOccurs="0"/>
                <xsd:element ref="ns3:SharedWithDetails" minOccurs="0"/>
                <xsd:element ref="ns1:_ip_UnifiedCompliancePolicyProperties" minOccurs="0"/>
                <xsd:element ref="ns1:_ip_UnifiedCompliancePolicyUIAction" minOccurs="0"/>
                <xsd:element ref="ns2:LastUsedinFY" minOccurs="0"/>
                <xsd:element ref="ns2:Event" minOccurs="0"/>
                <xsd:element ref="ns2:MediaServiceSearchProperties" minOccurs="0"/>
                <xsd:element ref="ns2:CourseExecutionStartDate" minOccurs="0"/>
                <xsd:element ref="ns2:WorkshopExecutionDescription" minOccurs="0"/>
                <xsd:element ref="ns2:Country_x002f_regionofExecution" minOccurs="0"/>
                <xsd:element ref="ns2:f6418541-2d6e-4e1a-99dd-033c96f75490CountryOrRegion" minOccurs="0"/>
                <xsd:element ref="ns2:f6418541-2d6e-4e1a-99dd-033c96f75490State" minOccurs="0"/>
                <xsd:element ref="ns2:f6418541-2d6e-4e1a-99dd-033c96f75490City" minOccurs="0"/>
                <xsd:element ref="ns2:f6418541-2d6e-4e1a-99dd-033c96f75490PostalCode" minOccurs="0"/>
                <xsd:element ref="ns2:f6418541-2d6e-4e1a-99dd-033c96f75490Street" minOccurs="0"/>
                <xsd:element ref="ns2:f6418541-2d6e-4e1a-99dd-033c96f75490GeoLoc" minOccurs="0"/>
                <xsd:element ref="ns2:f6418541-2d6e-4e1a-99dd-033c96f75490DispName" minOccurs="0"/>
                <xsd:element ref="ns2:ContentReferenceLinkOnOD" minOccurs="0"/>
                <xsd:element ref="ns2:MediaServiceObjectDetectorVersions" minOccurs="0"/>
                <xsd:element ref="ns2:TranslatedLang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2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3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f809a0-ee5c-4f7c-93f4-54335103f45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5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Image Tags" ma:readOnly="false" ma:fieldId="{5cf76f15-5ced-4ddc-b409-7134ff3c332f}" ma:taxonomyMulti="true" ma:sspId="930277b3-e6f5-42ab-ac40-238f948c8d3f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LastUsedinFY" ma:index="24" nillable="true" ma:displayName="Last Used in FY" ma:default="FY24" ma:format="Dropdown" ma:internalName="LastUsedinFY">
      <xsd:simpleType>
        <xsd:restriction base="dms:Choice">
          <xsd:enumeration value="FY21"/>
          <xsd:enumeration value="FY22"/>
          <xsd:enumeration value="FY23"/>
          <xsd:enumeration value="FY24"/>
        </xsd:restriction>
      </xsd:simpleType>
    </xsd:element>
    <xsd:element name="Event" ma:index="25" nillable="true" ma:displayName="Event" ma:default="Other" ma:format="Dropdown" ma:internalName="Event">
      <xsd:simpleType>
        <xsd:restriction base="dms:Choice">
          <xsd:enumeration value="Depth"/>
          <xsd:enumeration value="MCLP"/>
          <xsd:enumeration value="Other"/>
        </xsd:restriction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CourseExecutionStartDate" ma:index="27" nillable="true" ma:displayName="CourseExecutionStartDate" ma:description="Emter the start date of this execution" ma:format="DateOnly" ma:internalName="CourseExecutionStartDate">
      <xsd:simpleType>
        <xsd:restriction base="dms:DateTime"/>
      </xsd:simpleType>
    </xsd:element>
    <xsd:element name="WorkshopExecutionDescription" ma:index="28" nillable="true" ma:displayName="Workshop Execution Description" ma:description="Which workshop was executed?" ma:format="Dropdown" ma:internalName="WorkshopExecutionDescription">
      <xsd:simpleType>
        <xsd:restriction base="dms:Note">
          <xsd:maxLength value="255"/>
        </xsd:restriction>
      </xsd:simpleType>
    </xsd:element>
    <xsd:element name="Country_x002f_regionofExecution" ma:index="29" nillable="true" ma:displayName="Country/region of Execution" ma:description="Provide country name" ma:format="Dropdown" ma:internalName="Country_x002f_regionofExecution">
      <xsd:simpleType>
        <xsd:restriction base="dms:Unknown"/>
      </xsd:simpleType>
    </xsd:element>
    <xsd:element name="f6418541-2d6e-4e1a-99dd-033c96f75490CountryOrRegion" ma:index="30" nillable="true" ma:displayName="Country/region of Execution: Country/Region" ma:internalName="CountryOrRegion" ma:readOnly="true">
      <xsd:simpleType>
        <xsd:restriction base="dms:Text"/>
      </xsd:simpleType>
    </xsd:element>
    <xsd:element name="f6418541-2d6e-4e1a-99dd-033c96f75490State" ma:index="31" nillable="true" ma:displayName="Country/region of Execution: State" ma:internalName="State" ma:readOnly="true">
      <xsd:simpleType>
        <xsd:restriction base="dms:Text"/>
      </xsd:simpleType>
    </xsd:element>
    <xsd:element name="f6418541-2d6e-4e1a-99dd-033c96f75490City" ma:index="32" nillable="true" ma:displayName="Country/region of Execution: City" ma:internalName="City" ma:readOnly="true">
      <xsd:simpleType>
        <xsd:restriction base="dms:Text"/>
      </xsd:simpleType>
    </xsd:element>
    <xsd:element name="f6418541-2d6e-4e1a-99dd-033c96f75490PostalCode" ma:index="33" nillable="true" ma:displayName="Country/region of Execution: Postal Code" ma:internalName="PostalCode" ma:readOnly="true">
      <xsd:simpleType>
        <xsd:restriction base="dms:Text"/>
      </xsd:simpleType>
    </xsd:element>
    <xsd:element name="f6418541-2d6e-4e1a-99dd-033c96f75490Street" ma:index="34" nillable="true" ma:displayName="Country/region of Execution: Street" ma:internalName="Street" ma:readOnly="true">
      <xsd:simpleType>
        <xsd:restriction base="dms:Text"/>
      </xsd:simpleType>
    </xsd:element>
    <xsd:element name="f6418541-2d6e-4e1a-99dd-033c96f75490GeoLoc" ma:index="35" nillable="true" ma:displayName="Country/region of Execution: Coordinates" ma:internalName="GeoLoc" ma:readOnly="true">
      <xsd:simpleType>
        <xsd:restriction base="dms:Unknown"/>
      </xsd:simpleType>
    </xsd:element>
    <xsd:element name="f6418541-2d6e-4e1a-99dd-033c96f75490DispName" ma:index="36" nillable="true" ma:displayName="Country/region of Execution: Name" ma:internalName="DispName" ma:readOnly="true">
      <xsd:simpleType>
        <xsd:restriction base="dms:Text"/>
      </xsd:simpleType>
    </xsd:element>
    <xsd:element name="ContentReferenceLinkOnOD" ma:index="37" nillable="true" ma:displayName="ContentReferenceLinkOnOD" ma:format="Hyperlink" ma:internalName="ContentReferenceLinkOnOD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ObjectDetectorVersions" ma:index="3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TranslatedLang" ma:index="39" nillable="true" ma:displayName="Translated Language" ma:internalName="TranslatedLang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d8eff29-6c54-442a-b227-cf62f770eb0b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863424b3-6fb7-4327-91fa-701da450a148}" ma:internalName="TaxCatchAll" ma:showField="CatchAllData" ma:web="7d8eff29-6c54-442a-b227-cf62f770eb0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1FEEFE1-8E11-4216-A179-B78DA59A08E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27E2DC0-7691-4312-87CC-5AC4A46DD4DE}">
  <ds:schemaRefs>
    <ds:schemaRef ds:uri="http://schemas.microsoft.com/office/2006/metadata/properties"/>
    <ds:schemaRef ds:uri="http://schemas.microsoft.com/office/infopath/2007/PartnerControls"/>
    <ds:schemaRef ds:uri="8ef809a0-ee5c-4f7c-93f4-54335103f45d"/>
    <ds:schemaRef ds:uri="http://schemas.microsoft.com/sharepoint/v3"/>
    <ds:schemaRef ds:uri="7d8eff29-6c54-442a-b227-cf62f770eb0b"/>
  </ds:schemaRefs>
</ds:datastoreItem>
</file>

<file path=customXml/itemProps3.xml><?xml version="1.0" encoding="utf-8"?>
<ds:datastoreItem xmlns:ds="http://schemas.openxmlformats.org/officeDocument/2006/customXml" ds:itemID="{407D6B5B-A102-4939-A1C7-5C6639CE4D6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8ef809a0-ee5c-4f7c-93f4-54335103f45d"/>
    <ds:schemaRef ds:uri="7d8eff29-6c54-442a-b227-cf62f770eb0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16</Pages>
  <Words>1492</Words>
  <Characters>8510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Dharti Jagani</dc:creator>
  <cp:keywords>, docId:EF4611B63AF0CD0503F3DA0AB5D7D878</cp:keywords>
  <dc:description/>
  <cp:lastModifiedBy>Sanket Joshi</cp:lastModifiedBy>
  <cp:revision>17</cp:revision>
  <dcterms:created xsi:type="dcterms:W3CDTF">2024-08-16T12:52:00Z</dcterms:created>
  <dcterms:modified xsi:type="dcterms:W3CDTF">2024-10-15T10:45:00Z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0x010100791352BD38761E44BED540C0DF005166</vt:lpwstr>
  </property>
</Properties>
</file>