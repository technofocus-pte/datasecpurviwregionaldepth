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AAA12E" w14:textId="7120609F" w:rsidR="003703F9" w:rsidRPr="00D875A2" w:rsidRDefault="00FF1FBE">
      <w:pPr>
        <w:pStyle w:val="Heading1"/>
        <w:rPr>
          <w:lang w:val="de-DE"/>
        </w:rPr>
      </w:pPr>
      <w:r w:rsidRPr="00D875A2">
        <w:rPr>
          <w:lang w:val="de-DE"/>
        </w:rPr>
        <w:t xml:space="preserve">Übung 2 </w:t>
      </w:r>
      <w:r w:rsidR="00BB2A35" w:rsidRPr="00D875A2">
        <w:rPr>
          <w:lang w:val="de-DE"/>
        </w:rPr>
        <w:t xml:space="preserve">- </w:t>
      </w:r>
      <w:r w:rsidRPr="00D875A2">
        <w:rPr>
          <w:lang w:val="de-DE"/>
        </w:rPr>
        <w:t>Verwaltung sensibler Information</w:t>
      </w:r>
      <w:r w:rsidR="00AD0921" w:rsidRPr="00D875A2">
        <w:rPr>
          <w:lang w:val="de-DE"/>
        </w:rPr>
        <w:t>sarten</w:t>
      </w:r>
    </w:p>
    <w:p w14:paraId="35F62825" w14:textId="77777777" w:rsidR="003703F9" w:rsidRPr="00D875A2" w:rsidRDefault="00FF1FBE">
      <w:pPr>
        <w:pStyle w:val="Heading2"/>
        <w:rPr>
          <w:lang w:val="de-DE"/>
        </w:rPr>
      </w:pPr>
      <w:r w:rsidRPr="00D875A2">
        <w:rPr>
          <w:lang w:val="de-DE"/>
        </w:rPr>
        <w:t>Zielsetzung:</w:t>
      </w:r>
    </w:p>
    <w:p w14:paraId="3F6EE364" w14:textId="1FB3E804" w:rsidR="003703F9" w:rsidRPr="00D875A2" w:rsidRDefault="00FF1FBE">
      <w:pPr>
        <w:rPr>
          <w:lang w:val="de-DE"/>
        </w:rPr>
      </w:pPr>
      <w:proofErr w:type="spellStart"/>
      <w:r w:rsidRPr="00D875A2">
        <w:rPr>
          <w:lang w:val="de-DE"/>
        </w:rPr>
        <w:t>Contoso</w:t>
      </w:r>
      <w:proofErr w:type="spellEnd"/>
      <w:r w:rsidRPr="00D875A2">
        <w:rPr>
          <w:lang w:val="de-DE"/>
        </w:rPr>
        <w:t xml:space="preserve"> Ltd. hatte zuvor Probleme mit Mitarbeitern, die bei der Bearbeitung von Support-Tickets </w:t>
      </w:r>
      <w:r w:rsidR="0082638B" w:rsidRPr="00D875A2">
        <w:rPr>
          <w:lang w:val="de-DE"/>
        </w:rPr>
        <w:t xml:space="preserve">bei </w:t>
      </w:r>
      <w:r w:rsidRPr="00D875A2">
        <w:rPr>
          <w:lang w:val="de-DE"/>
        </w:rPr>
        <w:t>der Ticketing-Lösung versehentlich persönliche Daten von Kunden weitergaben.</w:t>
      </w:r>
    </w:p>
    <w:p w14:paraId="1C1645E7" w14:textId="458FAABB" w:rsidR="003703F9" w:rsidRPr="00D875A2" w:rsidRDefault="00FF1FBE">
      <w:pPr>
        <w:rPr>
          <w:lang w:val="de-DE"/>
        </w:rPr>
      </w:pPr>
      <w:r w:rsidRPr="00D875A2">
        <w:rPr>
          <w:lang w:val="de-DE"/>
        </w:rPr>
        <w:t xml:space="preserve">Um die Benutzer in Zukunft aufzuklären, wird ein benutzerdefinierter sensibler Informationstyp benötigt, um Mitarbeiter-IDs </w:t>
      </w:r>
      <w:del w:id="0" w:author="Sanket Joshi" w:date="2024-10-15T10:23:00Z" w16du:dateUtc="2024-10-15T04:53:00Z">
        <w:r w:rsidRPr="00D875A2" w:rsidDel="00B619DC">
          <w:rPr>
            <w:lang w:val="de-DE"/>
          </w:rPr>
          <w:delText xml:space="preserve">in </w:delText>
        </w:r>
      </w:del>
      <w:commentRangeStart w:id="1"/>
      <w:ins w:id="2" w:author="Sanket Joshi" w:date="2024-10-15T10:23:00Z" w16du:dateUtc="2024-10-15T04:53:00Z">
        <w:r w:rsidR="00B619DC">
          <w:rPr>
            <w:lang w:val="de-DE"/>
          </w:rPr>
          <w:t>bei</w:t>
        </w:r>
      </w:ins>
      <w:commentRangeEnd w:id="1"/>
      <w:ins w:id="3" w:author="Sanket Joshi" w:date="2024-10-15T16:03:00Z" w16du:dateUtc="2024-10-15T10:33:00Z">
        <w:r w:rsidR="00D67619">
          <w:rPr>
            <w:rStyle w:val="CommentReference"/>
          </w:rPr>
          <w:commentReference w:id="1"/>
        </w:r>
      </w:ins>
      <w:ins w:id="4" w:author="Sanket Joshi" w:date="2024-10-15T10:23:00Z" w16du:dateUtc="2024-10-15T04:53:00Z">
        <w:r w:rsidR="00B619DC">
          <w:rPr>
            <w:lang w:val="de-DE"/>
          </w:rPr>
          <w:t xml:space="preserve"> </w:t>
        </w:r>
      </w:ins>
      <w:r w:rsidRPr="00D875A2">
        <w:rPr>
          <w:lang w:val="de-DE"/>
        </w:rPr>
        <w:t xml:space="preserve">E-Mails und Dokumenten zu identifizieren, die aus drei Großbuchstaben und sechs Zahlen bestehen, wobei Sensitive </w:t>
      </w:r>
      <w:commentRangeStart w:id="5"/>
      <w:r w:rsidRPr="00D875A2">
        <w:rPr>
          <w:lang w:val="de-DE"/>
        </w:rPr>
        <w:t>Information</w:t>
      </w:r>
      <w:ins w:id="6" w:author="Sanket Joshi" w:date="2024-10-15T10:24:00Z" w16du:dateUtc="2024-10-15T04:54:00Z">
        <w:r w:rsidR="00881BAB">
          <w:rPr>
            <w:lang w:val="de-DE"/>
          </w:rPr>
          <w:t>sarten</w:t>
        </w:r>
      </w:ins>
      <w:commentRangeEnd w:id="5"/>
      <w:ins w:id="7" w:author="Sanket Joshi" w:date="2024-10-15T16:03:00Z" w16du:dateUtc="2024-10-15T10:33:00Z">
        <w:r w:rsidR="00D67619">
          <w:rPr>
            <w:rStyle w:val="CommentReference"/>
          </w:rPr>
          <w:commentReference w:id="5"/>
        </w:r>
      </w:ins>
      <w:r w:rsidRPr="00D875A2">
        <w:rPr>
          <w:lang w:val="de-DE"/>
        </w:rPr>
        <w:t xml:space="preserve"> </w:t>
      </w:r>
      <w:del w:id="8" w:author="Sanket Joshi" w:date="2024-10-15T10:24:00Z" w16du:dateUtc="2024-10-15T04:54:00Z">
        <w:r w:rsidRPr="00D875A2" w:rsidDel="00881BAB">
          <w:rPr>
            <w:lang w:val="de-DE"/>
          </w:rPr>
          <w:delText xml:space="preserve">Types </w:delText>
        </w:r>
      </w:del>
      <w:r w:rsidRPr="00D875A2">
        <w:rPr>
          <w:lang w:val="de-DE"/>
        </w:rPr>
        <w:t>verwendet werden. Um die Falsch-Positiv-Rate zu senken, werden die Schlüsselwörter "Mitarbeiter" und "IDs" verwendet.</w:t>
      </w:r>
    </w:p>
    <w:p w14:paraId="1D8468D7" w14:textId="77777777" w:rsidR="003703F9" w:rsidRPr="00D875A2" w:rsidRDefault="00FF1FBE">
      <w:pPr>
        <w:rPr>
          <w:lang w:val="de-DE"/>
        </w:rPr>
      </w:pPr>
      <w:r w:rsidRPr="00D875A2">
        <w:rPr>
          <w:lang w:val="de-DE"/>
        </w:rPr>
        <w:t>In diesem Labor werden Sie erstellen:</w:t>
      </w:r>
    </w:p>
    <w:p w14:paraId="7BB6C33D" w14:textId="77777777" w:rsidR="003703F9" w:rsidRDefault="00FF1FBE">
      <w:pPr>
        <w:numPr>
          <w:ilvl w:val="0"/>
          <w:numId w:val="34"/>
        </w:numPr>
      </w:pPr>
      <w:proofErr w:type="spellStart"/>
      <w:r w:rsidRPr="009C74FC">
        <w:t>einen</w:t>
      </w:r>
      <w:proofErr w:type="spellEnd"/>
      <w:r w:rsidRPr="009C74FC">
        <w:t xml:space="preserve"> </w:t>
      </w:r>
      <w:proofErr w:type="spellStart"/>
      <w:r w:rsidRPr="009C74FC">
        <w:t>neuen</w:t>
      </w:r>
      <w:proofErr w:type="spellEnd"/>
      <w:r w:rsidRPr="009C74FC">
        <w:t xml:space="preserve"> </w:t>
      </w:r>
      <w:proofErr w:type="spellStart"/>
      <w:r w:rsidRPr="009C74FC">
        <w:t>benutzerdefinierten</w:t>
      </w:r>
      <w:proofErr w:type="spellEnd"/>
      <w:r w:rsidRPr="009C74FC">
        <w:t xml:space="preserve"> </w:t>
      </w:r>
      <w:proofErr w:type="spellStart"/>
      <w:r w:rsidRPr="009C74FC">
        <w:t>sensiblen</w:t>
      </w:r>
      <w:proofErr w:type="spellEnd"/>
      <w:r w:rsidRPr="009C74FC">
        <w:t xml:space="preserve"> </w:t>
      </w:r>
      <w:proofErr w:type="spellStart"/>
      <w:r w:rsidRPr="009C74FC">
        <w:t>Informationstyp</w:t>
      </w:r>
      <w:proofErr w:type="spellEnd"/>
    </w:p>
    <w:p w14:paraId="2D6CF1C6" w14:textId="7D4DDD33" w:rsidR="003703F9" w:rsidRPr="00D875A2" w:rsidRDefault="00FF1FBE">
      <w:pPr>
        <w:numPr>
          <w:ilvl w:val="0"/>
          <w:numId w:val="34"/>
        </w:numPr>
        <w:rPr>
          <w:lang w:val="de-DE"/>
        </w:rPr>
      </w:pPr>
      <w:r w:rsidRPr="00D875A2">
        <w:rPr>
          <w:lang w:val="de-DE"/>
        </w:rPr>
        <w:t xml:space="preserve">eine Datenbank </w:t>
      </w:r>
      <w:r w:rsidR="00A662EC" w:rsidRPr="00D875A2">
        <w:rPr>
          <w:lang w:val="de-DE"/>
        </w:rPr>
        <w:t>zur</w:t>
      </w:r>
      <w:r w:rsidRPr="00D875A2">
        <w:rPr>
          <w:lang w:val="de-DE"/>
        </w:rPr>
        <w:t xml:space="preserve"> EDM-basierte</w:t>
      </w:r>
      <w:r w:rsidR="00A662EC" w:rsidRPr="00D875A2">
        <w:rPr>
          <w:lang w:val="de-DE"/>
        </w:rPr>
        <w:t>n</w:t>
      </w:r>
      <w:r w:rsidRPr="00D875A2">
        <w:rPr>
          <w:lang w:val="de-DE"/>
        </w:rPr>
        <w:t xml:space="preserve"> Klassifizierung</w:t>
      </w:r>
    </w:p>
    <w:p w14:paraId="47840116" w14:textId="77777777" w:rsidR="003703F9" w:rsidRDefault="00FF1FBE">
      <w:pPr>
        <w:numPr>
          <w:ilvl w:val="0"/>
          <w:numId w:val="34"/>
        </w:numPr>
      </w:pPr>
      <w:r w:rsidRPr="009C74FC">
        <w:t>Stichwortwörterbuch</w:t>
      </w:r>
    </w:p>
    <w:p w14:paraId="2E2A7FC3" w14:textId="69E89652" w:rsidR="003703F9" w:rsidRDefault="00FF1FBE">
      <w:pPr>
        <w:pStyle w:val="Heading2"/>
      </w:pPr>
      <w:proofErr w:type="spellStart"/>
      <w:r w:rsidRPr="009C74FC">
        <w:t>Übung</w:t>
      </w:r>
      <w:proofErr w:type="spellEnd"/>
      <w:r w:rsidRPr="009C74FC">
        <w:t xml:space="preserve"> 1 - </w:t>
      </w:r>
      <w:proofErr w:type="spellStart"/>
      <w:r w:rsidRPr="009C74FC">
        <w:t>Benutzerdefinierte</w:t>
      </w:r>
      <w:proofErr w:type="spellEnd"/>
      <w:r w:rsidRPr="009C74FC">
        <w:t xml:space="preserve"> </w:t>
      </w:r>
      <w:r>
        <w:t xml:space="preserve">sensible </w:t>
      </w:r>
      <w:proofErr w:type="spellStart"/>
      <w:r w:rsidRPr="009C74FC">
        <w:t>Information</w:t>
      </w:r>
      <w:r>
        <w:t>sarten</w:t>
      </w:r>
      <w:proofErr w:type="spellEnd"/>
      <w:r w:rsidRPr="009C74FC">
        <w:t xml:space="preserve"> </w:t>
      </w:r>
      <w:proofErr w:type="spellStart"/>
      <w:r w:rsidRPr="009C74FC">
        <w:t>erstellen</w:t>
      </w:r>
      <w:proofErr w:type="spellEnd"/>
      <w:r w:rsidRPr="009C74FC">
        <w:t xml:space="preserve"> </w:t>
      </w:r>
      <w:commentRangeStart w:id="9"/>
      <w:commentRangeEnd w:id="9"/>
      <w:r w:rsidR="0023027D">
        <w:rPr>
          <w:rStyle w:val="CommentReference"/>
          <w:rFonts w:asciiTheme="minorHAnsi" w:eastAsiaTheme="minorHAnsi" w:hAnsiTheme="minorHAnsi" w:cstheme="minorBidi"/>
          <w:color w:val="auto"/>
        </w:rPr>
        <w:commentReference w:id="9"/>
      </w:r>
    </w:p>
    <w:p w14:paraId="14709199" w14:textId="77777777" w:rsidR="003703F9" w:rsidRPr="00D875A2" w:rsidRDefault="00FF1FBE">
      <w:pPr>
        <w:rPr>
          <w:lang w:val="de-DE"/>
        </w:rPr>
      </w:pPr>
      <w:r w:rsidRPr="00D875A2">
        <w:rPr>
          <w:lang w:val="de-DE"/>
        </w:rPr>
        <w:t xml:space="preserve">In dieser Übung werden Sie das </w:t>
      </w:r>
      <w:r w:rsidRPr="00D875A2">
        <w:rPr>
          <w:b/>
          <w:bCs/>
          <w:lang w:val="de-DE"/>
        </w:rPr>
        <w:t xml:space="preserve">Security &amp; Compliance Center </w:t>
      </w:r>
      <w:r w:rsidRPr="00D875A2">
        <w:rPr>
          <w:lang w:val="de-DE"/>
        </w:rPr>
        <w:t>PowerShell-Modul verwenden, um einen neuen benutzerdefinierten Typ sensibler Informationen zu erstellen, der das Muster von Mitarbeiter-IDs in der Nähe der Schlüsselwörter "Mitarbeiter" und "ID" erkennt.</w:t>
      </w:r>
    </w:p>
    <w:p w14:paraId="3D8E5973" w14:textId="77777777" w:rsidR="003703F9" w:rsidRPr="00D875A2" w:rsidRDefault="00FF1FBE">
      <w:pPr>
        <w:numPr>
          <w:ilvl w:val="0"/>
          <w:numId w:val="35"/>
        </w:numPr>
        <w:rPr>
          <w:lang w:val="de-DE"/>
        </w:rPr>
      </w:pPr>
      <w:commentRangeStart w:id="10"/>
      <w:r w:rsidRPr="00D875A2">
        <w:rPr>
          <w:lang w:val="de-DE"/>
        </w:rPr>
        <w:t xml:space="preserve">Öffnen Sie in </w:t>
      </w:r>
      <w:r w:rsidRPr="00D875A2">
        <w:rPr>
          <w:b/>
          <w:bCs/>
          <w:lang w:val="de-DE"/>
        </w:rPr>
        <w:t xml:space="preserve">Microsoft Edge </w:t>
      </w:r>
      <w:r w:rsidRPr="00D875A2">
        <w:rPr>
          <w:lang w:val="de-DE"/>
        </w:rPr>
        <w:t xml:space="preserve">ein </w:t>
      </w:r>
      <w:r w:rsidRPr="00D875A2">
        <w:rPr>
          <w:b/>
          <w:bCs/>
          <w:lang w:val="de-DE"/>
        </w:rPr>
        <w:t xml:space="preserve">neues </w:t>
      </w:r>
      <w:proofErr w:type="spellStart"/>
      <w:r w:rsidRPr="00D875A2">
        <w:rPr>
          <w:b/>
          <w:bCs/>
          <w:lang w:val="de-DE"/>
        </w:rPr>
        <w:t>InPrivate</w:t>
      </w:r>
      <w:proofErr w:type="spellEnd"/>
      <w:r w:rsidRPr="00D875A2">
        <w:rPr>
          <w:b/>
          <w:bCs/>
          <w:lang w:val="de-DE"/>
        </w:rPr>
        <w:t>-Fenster</w:t>
      </w:r>
      <w:ins w:id="11" w:author="Dharti Jagani" w:date="2024-08-14T16:26:00Z" w16du:dateUtc="2024-08-14T10:56:00Z">
        <w:r w:rsidR="00223AB3" w:rsidRPr="00D875A2">
          <w:rPr>
            <w:lang w:val="de-DE"/>
          </w:rPr>
          <w:t>,</w:t>
        </w:r>
      </w:ins>
      <w:del w:id="12" w:author="Dharti Jagani" w:date="2024-08-14T16:26:00Z" w16du:dateUtc="2024-08-14T10:56:00Z">
        <w:r w:rsidRPr="00D875A2" w:rsidDel="00223AB3">
          <w:rPr>
            <w:lang w:val="de-DE"/>
          </w:rPr>
          <w:delText> and</w:delText>
        </w:r>
      </w:del>
      <w:r w:rsidRPr="00D875A2">
        <w:rPr>
          <w:lang w:val="de-DE"/>
        </w:rPr>
        <w:t xml:space="preserve"> navigieren Sie zu </w:t>
      </w:r>
      <w:ins w:id="13" w:author="Dharti Jagani" w:date="2024-08-14T16:39:00Z" w16du:dateUtc="2024-08-14T11:09:00Z">
        <w:r w:rsidR="002A2685" w:rsidRPr="00D875A2">
          <w:rPr>
            <w:b/>
            <w:bCs/>
            <w:color w:val="3A7C22" w:themeColor="accent6" w:themeShade="BF"/>
            <w:lang w:val="de-DE"/>
          </w:rPr>
          <w:t>+++https://purview.microsoft.com+++</w:t>
        </w:r>
      </w:ins>
      <w:r w:rsidRPr="00D875A2">
        <w:rPr>
          <w:lang w:val="de-DE"/>
        </w:rPr>
        <w:t xml:space="preserve"> und melden Sie sich </w:t>
      </w:r>
      <w:ins w:id="14" w:author="Dharti Jagani" w:date="2024-08-14T17:40:00Z" w16du:dateUtc="2024-08-14T12:10:00Z">
        <w:r w:rsidR="003027F5" w:rsidRPr="00D875A2">
          <w:rPr>
            <w:lang w:val="de-DE"/>
          </w:rPr>
          <w:t>als</w:t>
        </w:r>
      </w:ins>
      <w:del w:id="15" w:author="Dharti Jagani" w:date="2024-08-14T17:40:00Z" w16du:dateUtc="2024-08-14T12:10:00Z">
        <w:r w:rsidRPr="00D875A2" w:rsidDel="003027F5">
          <w:rPr>
            <w:lang w:val="de-DE"/>
          </w:rPr>
          <w:delText xml:space="preserve">with the </w:delText>
        </w:r>
      </w:del>
      <w:ins w:id="16" w:author="Dharti Jagani" w:date="2024-08-14T16:26:00Z" w16du:dateUtc="2024-08-14T10:56:00Z">
        <w:r w:rsidR="00223AB3" w:rsidRPr="00D875A2">
          <w:rPr>
            <w:b/>
            <w:bCs/>
            <w:lang w:val="de-DE"/>
          </w:rPr>
          <w:t xml:space="preserve"> Patti Fernandez </w:t>
        </w:r>
        <w:r w:rsidR="00223AB3" w:rsidRPr="00D875A2">
          <w:rPr>
            <w:lang w:val="de-DE"/>
          </w:rPr>
          <w:t xml:space="preserve">mit dem Benutzernamen </w:t>
        </w:r>
        <w:r w:rsidR="00223AB3" w:rsidRPr="00D875A2">
          <w:rPr>
            <w:b/>
            <w:bCs/>
            <w:lang w:val="de-DE"/>
          </w:rPr>
          <w:t xml:space="preserve">PattiF@WWLxXXXXXX.onmicrosoft.com </w:t>
        </w:r>
        <w:r w:rsidR="00223AB3" w:rsidRPr="00D875A2">
          <w:rPr>
            <w:lang w:val="de-DE"/>
          </w:rPr>
          <w:t>und dem Benutzerkennwort</w:t>
        </w:r>
      </w:ins>
      <w:r w:rsidRPr="00D875A2">
        <w:rPr>
          <w:lang w:val="de-DE"/>
        </w:rPr>
        <w:t xml:space="preserve"> an</w:t>
      </w:r>
      <w:ins w:id="17" w:author="Dharti Jagani" w:date="2024-08-14T16:26:00Z" w16du:dateUtc="2024-08-14T10:56:00Z">
        <w:r w:rsidR="00223AB3" w:rsidRPr="00D875A2">
          <w:rPr>
            <w:lang w:val="de-DE"/>
          </w:rPr>
          <w:t>, das Sie auf der Registerkarte Ressourcen</w:t>
        </w:r>
      </w:ins>
      <w:del w:id="18" w:author="Dharti Jagani" w:date="2024-08-14T16:26:00Z" w16du:dateUtc="2024-08-14T10:56:00Z">
        <w:r w:rsidRPr="00D875A2" w:rsidDel="00223AB3">
          <w:rPr>
            <w:lang w:val="de-DE"/>
          </w:rPr>
          <w:delText>username chris@M365xXXXXXX.onmicrosoft.comand the password </w:delText>
        </w:r>
        <w:r w:rsidRPr="00D875A2" w:rsidDel="00223AB3">
          <w:rPr>
            <w:b/>
            <w:bCs/>
            <w:lang w:val="de-DE"/>
          </w:rPr>
          <w:delText>Pa$$w0rd@MS01</w:delText>
        </w:r>
        <w:r w:rsidRPr="00D875A2" w:rsidDel="00223AB3">
          <w:rPr>
            <w:lang w:val="de-DE"/>
          </w:rPr>
          <w:delText>. (replace </w:delText>
        </w:r>
        <w:r w:rsidRPr="00D875A2" w:rsidDel="00223AB3">
          <w:rPr>
            <w:b/>
            <w:bCs/>
            <w:lang w:val="de-DE"/>
          </w:rPr>
          <w:delText>65xXXXXXX</w:delText>
        </w:r>
        <w:r w:rsidRPr="00D875A2" w:rsidDel="00223AB3">
          <w:rPr>
            <w:lang w:val="de-DE"/>
          </w:rPr>
          <w:delText> with your tenant prefix given on the resources tab)</w:delText>
        </w:r>
      </w:del>
      <w:ins w:id="19" w:author="Dharti Jagani" w:date="2024-08-14T16:26:00Z" w16du:dateUtc="2024-08-14T10:56:00Z">
        <w:r w:rsidR="00223AB3" w:rsidRPr="00D875A2">
          <w:rPr>
            <w:lang w:val="de-DE"/>
          </w:rPr>
          <w:t xml:space="preserve"> angegeben haben</w:t>
        </w:r>
      </w:ins>
      <w:r w:rsidRPr="00D875A2">
        <w:rPr>
          <w:lang w:val="de-DE"/>
        </w:rPr>
        <w:t>.</w:t>
      </w:r>
    </w:p>
    <w:p w14:paraId="190A5377" w14:textId="77777777" w:rsidR="003703F9" w:rsidRPr="00D875A2" w:rsidRDefault="00FF1FBE">
      <w:pPr>
        <w:numPr>
          <w:ilvl w:val="0"/>
          <w:numId w:val="35"/>
        </w:numPr>
        <w:rPr>
          <w:ins w:id="20" w:author="Dharti Jagani" w:date="2024-08-14T16:43:00Z" w16du:dateUtc="2024-08-14T11:13:00Z"/>
          <w:lang w:val="de-DE"/>
        </w:rPr>
      </w:pPr>
      <w:del w:id="21" w:author="Dharti Jagani" w:date="2024-08-14T16:42:00Z" w16du:dateUtc="2024-08-14T11:12:00Z">
        <w:r w:rsidRPr="00D875A2" w:rsidDel="002A2685">
          <w:rPr>
            <w:lang w:val="de-DE"/>
          </w:rPr>
          <w:delText>Expand </w:delText>
        </w:r>
        <w:r w:rsidRPr="00D875A2" w:rsidDel="002A2685">
          <w:rPr>
            <w:b/>
            <w:bCs/>
            <w:lang w:val="de-DE"/>
          </w:rPr>
          <w:delText>Data classification</w:delText>
        </w:r>
      </w:del>
      <w:ins w:id="22" w:author="Dharti Jagani" w:date="2024-08-14T16:42:00Z" w16du:dateUtc="2024-08-14T11:12:00Z">
        <w:r w:rsidR="002A2685" w:rsidRPr="00D875A2">
          <w:rPr>
            <w:lang w:val="de-DE"/>
          </w:rPr>
          <w:t xml:space="preserve">Wählen Sie in der linken Navigation </w:t>
        </w:r>
      </w:ins>
      <w:ins w:id="23" w:author="Dharti Jagani" w:date="2024-08-14T16:43:00Z" w16du:dateUtc="2024-08-14T11:13:00Z">
        <w:r w:rsidR="002A2685" w:rsidRPr="00D875A2">
          <w:rPr>
            <w:b/>
            <w:bCs/>
            <w:lang w:val="de-DE"/>
            <w:rPrChange w:id="24" w:author="Dharti Jagani" w:date="2024-08-14T16:43:00Z" w16du:dateUtc="2024-08-14T11:13:00Z">
              <w:rPr/>
            </w:rPrChange>
          </w:rPr>
          <w:t xml:space="preserve">Lösungen </w:t>
        </w:r>
        <w:r w:rsidR="002A2685" w:rsidRPr="00D875A2">
          <w:rPr>
            <w:lang w:val="de-DE"/>
          </w:rPr>
          <w:t xml:space="preserve">&gt; </w:t>
        </w:r>
        <w:r w:rsidR="002A2685" w:rsidRPr="00D875A2">
          <w:rPr>
            <w:b/>
            <w:bCs/>
            <w:lang w:val="de-DE"/>
            <w:rPrChange w:id="25" w:author="Dharti Jagani" w:date="2024-08-14T16:43:00Z" w16du:dateUtc="2024-08-14T11:13:00Z">
              <w:rPr/>
            </w:rPrChange>
          </w:rPr>
          <w:t xml:space="preserve">Data </w:t>
        </w:r>
      </w:ins>
      <w:ins w:id="26" w:author="Dharti Jagani" w:date="2024-08-14T16:45:00Z" w16du:dateUtc="2024-08-14T11:15:00Z">
        <w:r w:rsidR="00654392" w:rsidRPr="00D875A2">
          <w:rPr>
            <w:b/>
            <w:bCs/>
            <w:lang w:val="de-DE"/>
          </w:rPr>
          <w:t xml:space="preserve">Loss </w:t>
        </w:r>
        <w:proofErr w:type="spellStart"/>
        <w:r w:rsidR="00654392" w:rsidRPr="00D875A2">
          <w:rPr>
            <w:b/>
            <w:bCs/>
            <w:lang w:val="de-DE"/>
          </w:rPr>
          <w:t>Prevention</w:t>
        </w:r>
      </w:ins>
      <w:proofErr w:type="spellEnd"/>
      <w:ins w:id="27" w:author="Dharti Jagani" w:date="2024-08-14T16:43:00Z" w16du:dateUtc="2024-08-14T11:13:00Z">
        <w:r w:rsidR="002A2685" w:rsidRPr="00D875A2">
          <w:rPr>
            <w:lang w:val="de-DE"/>
          </w:rPr>
          <w:t>.</w:t>
        </w:r>
      </w:ins>
    </w:p>
    <w:p w14:paraId="162E0942" w14:textId="2D56150E" w:rsidR="002A2685" w:rsidRDefault="00654392">
      <w:pPr>
        <w:rPr>
          <w:ins w:id="28" w:author="Dharti Jagani" w:date="2024-08-14T16:43:00Z" w16du:dateUtc="2024-08-14T11:13:00Z"/>
        </w:rPr>
        <w:pPrChange w:id="29" w:author="Dharti Jagani" w:date="2024-08-14T16:43:00Z" w16du:dateUtc="2024-08-14T11:13:00Z">
          <w:pPr>
            <w:numPr>
              <w:numId w:val="35"/>
            </w:numPr>
            <w:tabs>
              <w:tab w:val="num" w:pos="720"/>
            </w:tabs>
            <w:ind w:left="720" w:hanging="360"/>
          </w:pPr>
        </w:pPrChange>
      </w:pPr>
      <w:ins w:id="30" w:author="Dharti Jagani" w:date="2024-08-14T16:51:00Z" w16du:dateUtc="2024-08-14T11:21:00Z">
        <w:r w:rsidRPr="00654392">
          <w:rPr>
            <w:noProof/>
          </w:rPr>
          <w:lastRenderedPageBreak/>
          <w:drawing>
            <wp:inline distT="0" distB="0" distL="0" distR="0" wp14:anchorId="5A72895C" wp14:editId="15D4199C">
              <wp:extent cx="5731510" cy="3235960"/>
              <wp:effectExtent l="0" t="0" r="0" b="2540"/>
              <wp:docPr id="93200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0302" name=""/>
                      <pic:cNvPicPr/>
                    </pic:nvPicPr>
                    <pic:blipFill>
                      <a:blip r:embed="rId11"/>
                      <a:stretch>
                        <a:fillRect/>
                      </a:stretch>
                    </pic:blipFill>
                    <pic:spPr>
                      <a:xfrm>
                        <a:off x="0" y="0"/>
                        <a:ext cx="5731510" cy="3235960"/>
                      </a:xfrm>
                      <a:prstGeom prst="rect">
                        <a:avLst/>
                      </a:prstGeom>
                    </pic:spPr>
                  </pic:pic>
                </a:graphicData>
              </a:graphic>
            </wp:inline>
          </w:drawing>
        </w:r>
      </w:ins>
    </w:p>
    <w:p w14:paraId="3C30C908" w14:textId="77777777" w:rsidR="003703F9" w:rsidRPr="00D875A2" w:rsidRDefault="00FF1FBE">
      <w:pPr>
        <w:numPr>
          <w:ilvl w:val="0"/>
          <w:numId w:val="35"/>
        </w:numPr>
        <w:rPr>
          <w:del w:id="31" w:author="Dharti Jagani" w:date="2024-08-14T16:46:00Z" w16du:dateUtc="2024-08-14T11:16:00Z"/>
          <w:lang w:val="de-DE"/>
        </w:rPr>
      </w:pPr>
      <w:del w:id="32" w:author="Dharti Jagani" w:date="2024-08-14T16:43:00Z" w16du:dateUtc="2024-08-14T11:13:00Z">
        <w:r w:rsidRPr="00D875A2" w:rsidDel="002A2685">
          <w:rPr>
            <w:lang w:val="de-DE"/>
          </w:rPr>
          <w:delText> </w:delText>
        </w:r>
      </w:del>
      <w:del w:id="33" w:author="Dharti Jagani" w:date="2024-08-14T16:46:00Z" w16du:dateUtc="2024-08-14T11:16:00Z">
        <w:r w:rsidRPr="00D875A2" w:rsidDel="00654392">
          <w:rPr>
            <w:lang w:val="de-DE"/>
          </w:rPr>
          <w:delText>and s</w:delText>
        </w:r>
      </w:del>
      <w:r w:rsidRPr="00D875A2">
        <w:rPr>
          <w:lang w:val="de-DE"/>
        </w:rPr>
        <w:t xml:space="preserve">Wählen Sie im linken Fensterbereich </w:t>
      </w:r>
      <w:r w:rsidRPr="00D875A2">
        <w:rPr>
          <w:b/>
          <w:bCs/>
          <w:lang w:val="de-DE"/>
        </w:rPr>
        <w:t xml:space="preserve">Klassifikatoren </w:t>
      </w:r>
      <w:r w:rsidRPr="00D875A2">
        <w:rPr>
          <w:lang w:val="de-DE"/>
        </w:rPr>
        <w:t>aus</w:t>
      </w:r>
      <w:ins w:id="34" w:author="Dharti Jagani" w:date="2024-08-14T16:46:00Z" w16du:dateUtc="2024-08-14T11:16:00Z">
        <w:r w:rsidR="00654392" w:rsidRPr="00D875A2">
          <w:rPr>
            <w:lang w:val="de-DE"/>
          </w:rPr>
          <w:t xml:space="preserve">. </w:t>
        </w:r>
      </w:ins>
    </w:p>
    <w:p w14:paraId="369D18B7" w14:textId="77777777" w:rsidR="003703F9" w:rsidRDefault="00FF1FBE">
      <w:pPr>
        <w:numPr>
          <w:ilvl w:val="0"/>
          <w:numId w:val="35"/>
        </w:numPr>
        <w:rPr>
          <w:del w:id="35" w:author="Dharti Jagani" w:date="2024-08-14T16:46:00Z" w16du:dateUtc="2024-08-14T11:16:00Z"/>
        </w:rPr>
        <w:pPrChange w:id="36" w:author="Dharti Jagani" w:date="2024-08-14T16:46:00Z" w16du:dateUtc="2024-08-14T11:16:00Z">
          <w:pPr/>
        </w:pPrChange>
      </w:pPr>
      <w:del w:id="37" w:author="Dharti Jagani" w:date="2024-08-14T16:37:00Z" w16du:dateUtc="2024-08-14T11:07:00Z">
        <w:r w:rsidRPr="009C74FC" w:rsidDel="002A2685">
          <w:fldChar w:fldCharType="begin"/>
        </w:r>
        <w:r w:rsidRPr="009C74FC" w:rsidDel="002A2685">
          <w:delInstrText xml:space="preserve"> INCLUDEPICTURE "https://labondemand.blob.core.windows.net/content/lab149520/instructions237223%5CMedia2%5Cimage1.png" \* MERGEFORMATINET </w:delInstrText>
        </w:r>
        <w:r w:rsidRPr="009C74FC" w:rsidDel="002A2685">
          <w:fldChar w:fldCharType="separate"/>
        </w:r>
        <w:r w:rsidRPr="009C74FC" w:rsidDel="002A2685">
          <w:rPr>
            <w:noProof/>
          </w:rPr>
          <w:drawing>
            <wp:inline distT="0" distB="0" distL="0" distR="0" wp14:anchorId="546BF593" wp14:editId="0D2D987E">
              <wp:extent cx="5731510" cy="3255645"/>
              <wp:effectExtent l="0" t="0" r="0" b="0"/>
              <wp:docPr id="567376505" name="Picture 724" descr="A screenshot of a computer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3" descr="A screenshot of a computer 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55645"/>
                      </a:xfrm>
                      <a:prstGeom prst="rect">
                        <a:avLst/>
                      </a:prstGeom>
                      <a:noFill/>
                      <a:ln>
                        <a:noFill/>
                      </a:ln>
                    </pic:spPr>
                  </pic:pic>
                </a:graphicData>
              </a:graphic>
            </wp:inline>
          </w:drawing>
        </w:r>
        <w:r w:rsidRPr="009C74FC" w:rsidDel="002A2685">
          <w:fldChar w:fldCharType="end"/>
        </w:r>
      </w:del>
    </w:p>
    <w:p w14:paraId="43C9F208" w14:textId="77777777" w:rsidR="003703F9" w:rsidRDefault="00FF1FBE">
      <w:pPr>
        <w:numPr>
          <w:ilvl w:val="0"/>
          <w:numId w:val="35"/>
        </w:numPr>
        <w:rPr>
          <w:del w:id="38" w:author="Dharti Jagani" w:date="2024-08-14T16:48:00Z" w16du:dateUtc="2024-08-14T11:18:00Z"/>
        </w:rPr>
      </w:pPr>
      <w:del w:id="39" w:author="Dharti Jagani" w:date="2024-08-14T16:48:00Z" w16du:dateUtc="2024-08-14T11:18:00Z">
        <w:r w:rsidRPr="009C74FC" w:rsidDel="00654392">
          <w:delText>If a </w:delText>
        </w:r>
        <w:r w:rsidRPr="009C74FC" w:rsidDel="00654392">
          <w:rPr>
            <w:b/>
            <w:bCs/>
          </w:rPr>
          <w:delText>What is data classification?</w:delText>
        </w:r>
        <w:r w:rsidRPr="009C74FC" w:rsidDel="00654392">
          <w:delText> message is displayed, select </w:delText>
        </w:r>
        <w:r w:rsidRPr="009C74FC" w:rsidDel="00654392">
          <w:rPr>
            <w:b/>
            <w:bCs/>
          </w:rPr>
          <w:delText>Close</w:delText>
        </w:r>
        <w:r w:rsidRPr="009C74FC" w:rsidDel="00654392">
          <w:delText>.</w:delText>
        </w:r>
      </w:del>
    </w:p>
    <w:p w14:paraId="3556F6AC" w14:textId="77777777" w:rsidR="003703F9" w:rsidRDefault="00FF1FBE">
      <w:pPr>
        <w:numPr>
          <w:ilvl w:val="0"/>
          <w:numId w:val="35"/>
        </w:numPr>
        <w:rPr>
          <w:del w:id="40" w:author="Dharti Jagani" w:date="2024-08-14T16:48:00Z" w16du:dateUtc="2024-08-14T11:18:00Z"/>
        </w:rPr>
        <w:pPrChange w:id="41" w:author="Dharti Jagani" w:date="2024-08-14T16:48:00Z" w16du:dateUtc="2024-08-14T11:18:00Z">
          <w:pPr/>
        </w:pPrChange>
      </w:pPr>
      <w:del w:id="42" w:author="Dharti Jagani" w:date="2024-08-14T16:48:00Z" w16du:dateUtc="2024-08-14T11:18:00Z">
        <w:r w:rsidRPr="009C74FC" w:rsidDel="00654392">
          <w:lastRenderedPageBreak/>
          <w:fldChar w:fldCharType="begin"/>
        </w:r>
        <w:r w:rsidRPr="009C74FC" w:rsidDel="00654392">
          <w:delInstrText xml:space="preserve"> INCLUDEPICTURE "https://labondemand.blob.core.windows.net/content/lab149520/instructions237223%5CMedia2%5Cimage2.png" \* MERGEFORMATINET </w:delInstrText>
        </w:r>
        <w:r w:rsidRPr="009C74FC" w:rsidDel="00654392">
          <w:fldChar w:fldCharType="separate"/>
        </w:r>
        <w:r w:rsidRPr="009C74FC" w:rsidDel="00654392">
          <w:rPr>
            <w:noProof/>
          </w:rPr>
          <w:drawing>
            <wp:inline distT="0" distB="0" distL="0" distR="0" wp14:anchorId="4CB8F293" wp14:editId="6C0C8215">
              <wp:extent cx="5731510" cy="2911475"/>
              <wp:effectExtent l="0" t="0" r="0" b="0"/>
              <wp:docPr id="1122325981" name="Picture 723" descr="Graphical user interface, application, Teams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4" descr="Graphical user interface, application, Teams 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r w:rsidRPr="009C74FC" w:rsidDel="00654392">
          <w:fldChar w:fldCharType="end"/>
        </w:r>
      </w:del>
    </w:p>
    <w:p w14:paraId="6441EF30" w14:textId="7B88E172" w:rsidR="003703F9" w:rsidRPr="00D875A2" w:rsidRDefault="00FF1FBE">
      <w:pPr>
        <w:numPr>
          <w:ilvl w:val="0"/>
          <w:numId w:val="35"/>
        </w:numPr>
        <w:rPr>
          <w:del w:id="43" w:author="Dharti Jagani" w:date="2024-08-14T16:52:00Z" w16du:dateUtc="2024-08-14T11:22:00Z"/>
          <w:lang w:val="de-DE"/>
        </w:rPr>
      </w:pPr>
      <w:r w:rsidRPr="00D875A2">
        <w:rPr>
          <w:lang w:val="de-DE"/>
        </w:rPr>
        <w:t>Wählen Sie im Teilnavigationsbereich</w:t>
      </w:r>
      <w:del w:id="44" w:author="Dharti Jagani" w:date="2024-08-14T16:48:00Z" w16du:dateUtc="2024-08-14T11:18:00Z">
        <w:r w:rsidRPr="00D875A2" w:rsidDel="00654392">
          <w:rPr>
            <w:lang w:val="de-DE"/>
          </w:rPr>
          <w:delText xml:space="preserve">top </w:delText>
        </w:r>
      </w:del>
      <w:ins w:id="45" w:author="Dharti Jagani" w:date="2024-08-14T16:48:00Z" w16du:dateUtc="2024-08-14T11:18:00Z">
        <w:r w:rsidR="00654392" w:rsidRPr="00D875A2">
          <w:rPr>
            <w:lang w:val="de-DE"/>
          </w:rPr>
          <w:t xml:space="preserve"> </w:t>
        </w:r>
      </w:ins>
      <w:r w:rsidRPr="00D875A2">
        <w:rPr>
          <w:lang w:val="de-DE"/>
        </w:rPr>
        <w:t xml:space="preserve">die Option </w:t>
      </w:r>
      <w:r w:rsidRPr="00D875A2">
        <w:rPr>
          <w:b/>
          <w:bCs/>
          <w:lang w:val="de-DE"/>
        </w:rPr>
        <w:t xml:space="preserve">Sensible </w:t>
      </w:r>
      <w:del w:id="46" w:author="Sanket Joshi" w:date="2024-10-15T10:30:00Z" w16du:dateUtc="2024-10-15T05:00:00Z">
        <w:r w:rsidRPr="00D875A2" w:rsidDel="002B1E71">
          <w:rPr>
            <w:b/>
            <w:bCs/>
            <w:lang w:val="de-DE"/>
          </w:rPr>
          <w:delText xml:space="preserve">Infotypen </w:delText>
        </w:r>
      </w:del>
      <w:commentRangeStart w:id="47"/>
      <w:ins w:id="48" w:author="Sanket Joshi" w:date="2024-10-15T10:30:00Z" w16du:dateUtc="2024-10-15T05:00:00Z">
        <w:r w:rsidR="002B1E71" w:rsidRPr="00D875A2">
          <w:rPr>
            <w:b/>
            <w:bCs/>
            <w:lang w:val="de-DE"/>
          </w:rPr>
          <w:t>Info</w:t>
        </w:r>
        <w:r w:rsidR="002B1E71">
          <w:rPr>
            <w:b/>
            <w:bCs/>
            <w:lang w:val="de-DE"/>
          </w:rPr>
          <w:t>rmationsarten</w:t>
        </w:r>
      </w:ins>
      <w:commentRangeEnd w:id="47"/>
      <w:ins w:id="49" w:author="Sanket Joshi" w:date="2024-10-15T16:03:00Z" w16du:dateUtc="2024-10-15T10:33:00Z">
        <w:r w:rsidR="00D67619">
          <w:rPr>
            <w:rStyle w:val="CommentReference"/>
          </w:rPr>
          <w:commentReference w:id="47"/>
        </w:r>
      </w:ins>
      <w:ins w:id="50" w:author="Sanket Joshi" w:date="2024-10-15T10:30:00Z" w16du:dateUtc="2024-10-15T05:00:00Z">
        <w:r w:rsidR="002B1E71" w:rsidRPr="00D875A2">
          <w:rPr>
            <w:b/>
            <w:bCs/>
            <w:lang w:val="de-DE"/>
          </w:rPr>
          <w:t xml:space="preserve"> </w:t>
        </w:r>
      </w:ins>
      <w:r w:rsidRPr="00D875A2">
        <w:rPr>
          <w:lang w:val="de-DE"/>
        </w:rPr>
        <w:t>aus.</w:t>
      </w:r>
    </w:p>
    <w:p w14:paraId="5081E1F3" w14:textId="77777777" w:rsidR="003703F9" w:rsidRPr="00D875A2" w:rsidRDefault="00FF1FBE">
      <w:pPr>
        <w:numPr>
          <w:ilvl w:val="0"/>
          <w:numId w:val="35"/>
        </w:numPr>
        <w:rPr>
          <w:del w:id="51" w:author="Dharti Jagani" w:date="2024-08-14T16:52:00Z" w16du:dateUtc="2024-08-14T11:22:00Z"/>
          <w:lang w:val="de-DE"/>
        </w:rPr>
        <w:pPrChange w:id="52" w:author="Dharti Jagani" w:date="2024-08-14T16:52:00Z" w16du:dateUtc="2024-08-14T11:22:00Z">
          <w:pPr/>
        </w:pPrChange>
      </w:pPr>
      <w:del w:id="53" w:author="Dharti Jagani" w:date="2024-08-14T16:52:00Z" w16du:dateUtc="2024-08-14T11:22:00Z">
        <w:r w:rsidRPr="00D875A2" w:rsidDel="00654392">
          <w:rPr>
            <w:b/>
            <w:bCs/>
            <w:lang w:val="de-DE"/>
          </w:rPr>
          <w:delText>Note</w:delText>
        </w:r>
        <w:r w:rsidRPr="00D875A2" w:rsidDel="00654392">
          <w:rPr>
            <w:lang w:val="de-DE"/>
          </w:rPr>
          <w:delText>: If </w:delText>
        </w:r>
        <w:r w:rsidRPr="00D875A2" w:rsidDel="00654392">
          <w:rPr>
            <w:b/>
            <w:bCs/>
            <w:lang w:val="de-DE"/>
          </w:rPr>
          <w:delText>Sensitive info types</w:delText>
        </w:r>
        <w:r w:rsidRPr="00D875A2" w:rsidDel="00654392">
          <w:rPr>
            <w:lang w:val="de-DE"/>
          </w:rPr>
          <w:delText> don't appear in the Purview portal then it's possible Chris's permissions update to Compliance Admin in the earlier lab has not updated in your browser yet. You may have to sign-out and sign-in again as Chris.</w:delText>
        </w:r>
      </w:del>
    </w:p>
    <w:p w14:paraId="21C5F521" w14:textId="77777777" w:rsidR="003703F9" w:rsidRPr="00D875A2" w:rsidRDefault="00FF1FBE">
      <w:pPr>
        <w:numPr>
          <w:ilvl w:val="0"/>
          <w:numId w:val="35"/>
        </w:numPr>
        <w:rPr>
          <w:del w:id="54" w:author="Dharti Jagani" w:date="2024-08-14T16:52:00Z" w16du:dateUtc="2024-08-14T11:22:00Z"/>
          <w:lang w:val="de-DE"/>
        </w:rPr>
        <w:pPrChange w:id="55" w:author="Dharti Jagani" w:date="2024-08-14T16:52:00Z" w16du:dateUtc="2024-08-14T11:22:00Z">
          <w:pPr/>
        </w:pPrChange>
      </w:pPr>
      <w:del w:id="56" w:author="Dharti Jagani" w:date="2024-08-14T16:52:00Z" w16du:dateUtc="2024-08-14T11:22:00Z">
        <w:r w:rsidRPr="009C74FC" w:rsidDel="00654392">
          <w:fldChar w:fldCharType="begin"/>
        </w:r>
        <w:r w:rsidRPr="00D875A2" w:rsidDel="00654392">
          <w:rPr>
            <w:lang w:val="de-DE"/>
          </w:rPr>
          <w:delInstrText xml:space="preserve"> INCLUDEPICTURE "https://labondemand.blob.core.windows.net/content/lab149520/instructions237223%5CMedia2%5Cimage3.png" \* MERGEFORMATINET </w:delInstrText>
        </w:r>
        <w:r w:rsidRPr="009C74FC" w:rsidDel="00654392">
          <w:fldChar w:fldCharType="separate"/>
        </w:r>
        <w:r w:rsidRPr="009C74FC" w:rsidDel="00654392">
          <w:rPr>
            <w:noProof/>
          </w:rPr>
          <w:drawing>
            <wp:inline distT="0" distB="0" distL="0" distR="0" wp14:anchorId="6E3EDA00" wp14:editId="5E30B21B">
              <wp:extent cx="5731510" cy="3255645"/>
              <wp:effectExtent l="0" t="0" r="0" b="0"/>
              <wp:docPr id="1166346505" name="Picture 722" descr="A screenshot of a computer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5" descr="A screenshot of a computer 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55645"/>
                      </a:xfrm>
                      <a:prstGeom prst="rect">
                        <a:avLst/>
                      </a:prstGeom>
                      <a:noFill/>
                      <a:ln>
                        <a:noFill/>
                      </a:ln>
                    </pic:spPr>
                  </pic:pic>
                </a:graphicData>
              </a:graphic>
            </wp:inline>
          </w:drawing>
        </w:r>
        <w:r w:rsidRPr="009C74FC" w:rsidDel="00654392">
          <w:fldChar w:fldCharType="end"/>
        </w:r>
      </w:del>
    </w:p>
    <w:p w14:paraId="4259C243" w14:textId="2341484D" w:rsidR="003703F9" w:rsidRPr="00D875A2" w:rsidRDefault="00FF1FBE">
      <w:pPr>
        <w:numPr>
          <w:ilvl w:val="0"/>
          <w:numId w:val="35"/>
        </w:numPr>
        <w:rPr>
          <w:lang w:val="de-DE"/>
        </w:rPr>
      </w:pPr>
      <w:del w:id="57" w:author="Dharti Jagani" w:date="2024-08-14T16:52:00Z" w16du:dateUtc="2024-08-14T11:22:00Z">
        <w:r w:rsidRPr="00D875A2" w:rsidDel="00654392">
          <w:rPr>
            <w:lang w:val="de-DE"/>
          </w:rPr>
          <w:delText>On the </w:delText>
        </w:r>
        <w:r w:rsidRPr="00D875A2" w:rsidDel="00654392">
          <w:rPr>
            <w:b/>
            <w:bCs/>
            <w:lang w:val="de-DE"/>
          </w:rPr>
          <w:delText>Sensitive info types</w:delText>
        </w:r>
        <w:r w:rsidRPr="00D875A2" w:rsidDel="00654392">
          <w:rPr>
            <w:lang w:val="de-DE"/>
          </w:rPr>
          <w:delText> tabselect </w:delText>
        </w:r>
      </w:del>
      <w:ins w:id="58" w:author="Dharti Jagani" w:date="2024-08-14T16:52:00Z" w16du:dateUtc="2024-08-14T11:22:00Z">
        <w:r w:rsidR="00654392" w:rsidRPr="00D875A2">
          <w:rPr>
            <w:lang w:val="de-DE"/>
          </w:rPr>
          <w:t xml:space="preserve"> Wählen Sie</w:t>
        </w:r>
      </w:ins>
      <w:r w:rsidRPr="00D875A2">
        <w:rPr>
          <w:b/>
          <w:bCs/>
          <w:lang w:val="de-DE"/>
        </w:rPr>
        <w:t xml:space="preserve"> +</w:t>
      </w:r>
      <w:del w:id="59" w:author="Dharti Jagani" w:date="2024-08-14T16:53:00Z" w16du:dateUtc="2024-08-14T11:23:00Z">
        <w:r w:rsidRPr="00D875A2" w:rsidDel="00654392">
          <w:rPr>
            <w:b/>
            <w:bCs/>
            <w:lang w:val="de-DE"/>
          </w:rPr>
          <w:delText xml:space="preserve"> </w:delText>
        </w:r>
      </w:del>
      <w:r w:rsidRPr="00D875A2">
        <w:rPr>
          <w:b/>
          <w:bCs/>
          <w:lang w:val="de-DE"/>
        </w:rPr>
        <w:t xml:space="preserve"> Sensible</w:t>
      </w:r>
      <w:del w:id="60" w:author="Sanket Joshi" w:date="2024-10-15T10:30:00Z" w16du:dateUtc="2024-10-15T05:00:00Z">
        <w:r w:rsidRPr="00D875A2" w:rsidDel="00495224">
          <w:rPr>
            <w:b/>
            <w:bCs/>
            <w:lang w:val="de-DE"/>
          </w:rPr>
          <w:delText>n</w:delText>
        </w:r>
      </w:del>
      <w:r w:rsidRPr="00D875A2">
        <w:rPr>
          <w:b/>
          <w:bCs/>
          <w:lang w:val="de-DE"/>
        </w:rPr>
        <w:t xml:space="preserve"> </w:t>
      </w:r>
      <w:commentRangeStart w:id="61"/>
      <w:r w:rsidRPr="00D875A2">
        <w:rPr>
          <w:b/>
          <w:bCs/>
          <w:lang w:val="de-DE"/>
        </w:rPr>
        <w:t>Informations</w:t>
      </w:r>
      <w:ins w:id="62" w:author="Sanket Joshi" w:date="2024-10-15T10:30:00Z" w16du:dateUtc="2024-10-15T05:00:00Z">
        <w:r w:rsidR="00495224">
          <w:rPr>
            <w:b/>
            <w:bCs/>
            <w:lang w:val="de-DE"/>
          </w:rPr>
          <w:t>art</w:t>
        </w:r>
      </w:ins>
      <w:del w:id="63" w:author="Sanket Joshi" w:date="2024-10-15T10:30:00Z" w16du:dateUtc="2024-10-15T05:00:00Z">
        <w:r w:rsidRPr="00D875A2" w:rsidDel="00495224">
          <w:rPr>
            <w:b/>
            <w:bCs/>
            <w:lang w:val="de-DE"/>
          </w:rPr>
          <w:delText>typ</w:delText>
        </w:r>
      </w:del>
      <w:commentRangeEnd w:id="61"/>
      <w:r w:rsidR="00D67619">
        <w:rPr>
          <w:rStyle w:val="CommentReference"/>
        </w:rPr>
        <w:commentReference w:id="61"/>
      </w:r>
      <w:r w:rsidRPr="00D875A2">
        <w:rPr>
          <w:b/>
          <w:bCs/>
          <w:lang w:val="de-DE"/>
        </w:rPr>
        <w:t xml:space="preserve"> erstellen</w:t>
      </w:r>
      <w:r w:rsidRPr="00D875A2">
        <w:rPr>
          <w:lang w:val="de-DE"/>
        </w:rPr>
        <w:t xml:space="preserve">, um den Assistenten </w:t>
      </w:r>
      <w:del w:id="64" w:author="Sanket Joshi" w:date="2024-10-15T10:30:00Z" w16du:dateUtc="2024-10-15T05:00:00Z">
        <w:r w:rsidRPr="00D875A2" w:rsidDel="00C02262">
          <w:rPr>
            <w:lang w:val="de-DE"/>
          </w:rPr>
          <w:delText xml:space="preserve">für </w:delText>
        </w:r>
      </w:del>
      <w:ins w:id="65" w:author="Sanket Joshi" w:date="2024-10-15T10:30:00Z" w16du:dateUtc="2024-10-15T05:00:00Z">
        <w:r w:rsidR="00C02262">
          <w:rPr>
            <w:lang w:val="de-DE"/>
          </w:rPr>
          <w:t xml:space="preserve">zu </w:t>
        </w:r>
      </w:ins>
      <w:del w:id="66" w:author="Sanket Joshi" w:date="2024-10-15T10:30:00Z" w16du:dateUtc="2024-10-15T05:00:00Z">
        <w:r w:rsidRPr="00D875A2" w:rsidDel="00C02262">
          <w:rPr>
            <w:lang w:val="de-DE"/>
          </w:rPr>
          <w:delText xml:space="preserve">einen </w:delText>
        </w:r>
      </w:del>
      <w:ins w:id="67" w:author="Sanket Joshi" w:date="2024-10-15T10:30:00Z" w16du:dateUtc="2024-10-15T05:00:00Z">
        <w:r w:rsidR="00C02262" w:rsidRPr="00D875A2">
          <w:rPr>
            <w:lang w:val="de-DE"/>
          </w:rPr>
          <w:t>eine</w:t>
        </w:r>
        <w:r w:rsidR="00C02262">
          <w:rPr>
            <w:lang w:val="de-DE"/>
          </w:rPr>
          <w:t>r</w:t>
        </w:r>
        <w:r w:rsidR="00C02262" w:rsidRPr="00D875A2">
          <w:rPr>
            <w:lang w:val="de-DE"/>
          </w:rPr>
          <w:t xml:space="preserve"> </w:t>
        </w:r>
      </w:ins>
      <w:r w:rsidRPr="00D875A2">
        <w:rPr>
          <w:lang w:val="de-DE"/>
        </w:rPr>
        <w:t xml:space="preserve">neuen sensiblen </w:t>
      </w:r>
      <w:del w:id="68" w:author="Sanket Joshi" w:date="2024-10-15T10:30:00Z" w16du:dateUtc="2024-10-15T05:00:00Z">
        <w:r w:rsidRPr="00D875A2" w:rsidDel="00C02262">
          <w:rPr>
            <w:lang w:val="de-DE"/>
          </w:rPr>
          <w:delText xml:space="preserve">Informationstyp </w:delText>
        </w:r>
      </w:del>
      <w:commentRangeStart w:id="69"/>
      <w:ins w:id="70" w:author="Sanket Joshi" w:date="2024-10-15T10:30:00Z" w16du:dateUtc="2024-10-15T05:00:00Z">
        <w:r w:rsidR="00C02262" w:rsidRPr="00D875A2">
          <w:rPr>
            <w:lang w:val="de-DE"/>
          </w:rPr>
          <w:t>Informations</w:t>
        </w:r>
        <w:r w:rsidR="00C02262">
          <w:rPr>
            <w:lang w:val="de-DE"/>
          </w:rPr>
          <w:t>art</w:t>
        </w:r>
      </w:ins>
      <w:commentRangeEnd w:id="69"/>
      <w:ins w:id="71" w:author="Sanket Joshi" w:date="2024-10-15T16:04:00Z" w16du:dateUtc="2024-10-15T10:34:00Z">
        <w:r w:rsidR="00D67619">
          <w:rPr>
            <w:rStyle w:val="CommentReference"/>
          </w:rPr>
          <w:commentReference w:id="69"/>
        </w:r>
      </w:ins>
      <w:ins w:id="72" w:author="Sanket Joshi" w:date="2024-10-15T10:30:00Z" w16du:dateUtc="2024-10-15T05:00:00Z">
        <w:r w:rsidR="00C02262" w:rsidRPr="00D875A2">
          <w:rPr>
            <w:lang w:val="de-DE"/>
          </w:rPr>
          <w:t xml:space="preserve"> </w:t>
        </w:r>
      </w:ins>
      <w:r w:rsidRPr="00D875A2">
        <w:rPr>
          <w:lang w:val="de-DE"/>
        </w:rPr>
        <w:t>zu öffnen.</w:t>
      </w:r>
    </w:p>
    <w:p w14:paraId="087E64ED" w14:textId="77777777" w:rsidR="003703F9" w:rsidRDefault="00FF1FBE">
      <w:del w:id="73" w:author="Dharti Jagani" w:date="2024-08-14T16:52:00Z" w16du:dateUtc="2024-08-14T11:22:00Z">
        <w:r w:rsidRPr="009C74FC" w:rsidDel="00654392">
          <w:lastRenderedPageBreak/>
          <w:fldChar w:fldCharType="begin"/>
        </w:r>
        <w:r w:rsidRPr="009C74FC" w:rsidDel="00654392">
          <w:delInstrText xml:space="preserve"> INCLUDEPICTURE "https://labondemand.blob.core.windows.net/content/lab149520/instructions237223%5CMedia2%5Cimage4.png" \* MERGEFORMATINET </w:delInstrText>
        </w:r>
        <w:r w:rsidRPr="009C74FC" w:rsidDel="00654392">
          <w:fldChar w:fldCharType="separate"/>
        </w:r>
        <w:r w:rsidRPr="009C74FC" w:rsidDel="00654392">
          <w:rPr>
            <w:noProof/>
          </w:rPr>
          <w:drawing>
            <wp:inline distT="0" distB="0" distL="0" distR="0" wp14:anchorId="7C3E21B7" wp14:editId="00F550FD">
              <wp:extent cx="5731510" cy="3371215"/>
              <wp:effectExtent l="0" t="0" r="0" b="0"/>
              <wp:docPr id="1875397936" name="Picture 721" descr="A screenshot of a computer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6" descr="A screenshot of a computer 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371215"/>
                      </a:xfrm>
                      <a:prstGeom prst="rect">
                        <a:avLst/>
                      </a:prstGeom>
                      <a:noFill/>
                      <a:ln>
                        <a:noFill/>
                      </a:ln>
                    </pic:spPr>
                  </pic:pic>
                </a:graphicData>
              </a:graphic>
            </wp:inline>
          </w:drawing>
        </w:r>
        <w:r w:rsidRPr="009C74FC" w:rsidDel="00654392">
          <w:fldChar w:fldCharType="end"/>
        </w:r>
      </w:del>
      <w:ins w:id="74" w:author="Dharti Jagani" w:date="2024-08-14T16:52:00Z" w16du:dateUtc="2024-08-14T11:22:00Z">
        <w:r w:rsidR="00654392" w:rsidRPr="00654392">
          <w:rPr>
            <w:noProof/>
          </w:rPr>
          <w:drawing>
            <wp:inline distT="0" distB="0" distL="0" distR="0" wp14:anchorId="64CD7E91" wp14:editId="40CEA9E8">
              <wp:extent cx="5731510" cy="3235960"/>
              <wp:effectExtent l="0" t="0" r="0" b="2540"/>
              <wp:docPr id="165727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7795" name="Picture 1" descr="A screenshot of a computer&#10;&#10;Description automatically generated"/>
                      <pic:cNvPicPr/>
                    </pic:nvPicPr>
                    <pic:blipFill>
                      <a:blip r:embed="rId16"/>
                      <a:stretch>
                        <a:fillRect/>
                      </a:stretch>
                    </pic:blipFill>
                    <pic:spPr>
                      <a:xfrm>
                        <a:off x="0" y="0"/>
                        <a:ext cx="5731510" cy="3235960"/>
                      </a:xfrm>
                      <a:prstGeom prst="rect">
                        <a:avLst/>
                      </a:prstGeom>
                    </pic:spPr>
                  </pic:pic>
                </a:graphicData>
              </a:graphic>
            </wp:inline>
          </w:drawing>
        </w:r>
      </w:ins>
      <w:commentRangeEnd w:id="10"/>
      <w:ins w:id="75" w:author="Dharti Jagani" w:date="2024-08-14T16:57:00Z" w16du:dateUtc="2024-08-14T11:27:00Z">
        <w:r w:rsidR="0023027D">
          <w:rPr>
            <w:rStyle w:val="CommentReference"/>
          </w:rPr>
          <w:commentReference w:id="10"/>
        </w:r>
      </w:ins>
    </w:p>
    <w:p w14:paraId="3BA7AF27" w14:textId="77777777" w:rsidR="003703F9" w:rsidRPr="00D875A2" w:rsidRDefault="00FF1FBE">
      <w:pPr>
        <w:numPr>
          <w:ilvl w:val="0"/>
          <w:numId w:val="35"/>
        </w:numPr>
        <w:rPr>
          <w:lang w:val="de-DE"/>
        </w:rPr>
      </w:pPr>
      <w:r w:rsidRPr="00D875A2">
        <w:rPr>
          <w:lang w:val="de-DE"/>
        </w:rPr>
        <w:t xml:space="preserve">Geben Sie auf der Seite </w:t>
      </w:r>
      <w:r w:rsidRPr="00D875A2">
        <w:rPr>
          <w:b/>
          <w:bCs/>
          <w:lang w:val="de-DE"/>
        </w:rPr>
        <w:t xml:space="preserve">Benennen Sie Ihren sensiblen </w:t>
      </w:r>
      <w:proofErr w:type="spellStart"/>
      <w:r w:rsidRPr="00D875A2">
        <w:rPr>
          <w:b/>
          <w:bCs/>
          <w:lang w:val="de-DE"/>
        </w:rPr>
        <w:t>Infotyp</w:t>
      </w:r>
      <w:proofErr w:type="spellEnd"/>
      <w:r w:rsidRPr="00D875A2">
        <w:rPr>
          <w:b/>
          <w:bCs/>
          <w:lang w:val="de-DE"/>
        </w:rPr>
        <w:t xml:space="preserve"> </w:t>
      </w:r>
      <w:r w:rsidRPr="00D875A2">
        <w:rPr>
          <w:lang w:val="de-DE"/>
        </w:rPr>
        <w:t>die folgenden Informationen ein:</w:t>
      </w:r>
    </w:p>
    <w:p w14:paraId="2AF734D3" w14:textId="77777777" w:rsidR="003703F9" w:rsidRDefault="00FF1FBE">
      <w:pPr>
        <w:numPr>
          <w:ilvl w:val="1"/>
          <w:numId w:val="35"/>
        </w:numPr>
      </w:pPr>
      <w:r w:rsidRPr="009C74FC">
        <w:rPr>
          <w:b/>
          <w:bCs/>
        </w:rPr>
        <w:t>Name</w:t>
      </w:r>
      <w:r w:rsidRPr="009C74FC">
        <w:t xml:space="preserve">: </w:t>
      </w:r>
      <w:ins w:id="76" w:author="Dharti Jagani" w:date="2024-08-14T16:52:00Z" w16du:dateUtc="2024-08-14T11:22:00Z">
        <w:r w:rsidR="00654392" w:rsidRPr="00654392">
          <w:rPr>
            <w:b/>
            <w:bCs/>
            <w:color w:val="3A7C22" w:themeColor="accent6" w:themeShade="BF"/>
            <w:rPrChange w:id="77" w:author="Dharti Jagani" w:date="2024-08-14T16:53:00Z" w16du:dateUtc="2024-08-14T11:23:00Z">
              <w:rPr/>
            </w:rPrChange>
          </w:rPr>
          <w:t xml:space="preserve">+++Contoso </w:t>
        </w:r>
      </w:ins>
      <w:ins w:id="78" w:author="Dharti Jagani" w:date="2024-08-14T16:53:00Z" w16du:dateUtc="2024-08-14T11:23:00Z">
        <w:r w:rsidR="00654392" w:rsidRPr="00654392">
          <w:rPr>
            <w:b/>
            <w:bCs/>
            <w:color w:val="3A7C22" w:themeColor="accent6" w:themeShade="BF"/>
            <w:rPrChange w:id="79" w:author="Dharti Jagani" w:date="2024-08-14T16:53:00Z" w16du:dateUtc="2024-08-14T11:23:00Z">
              <w:rPr>
                <w:b/>
                <w:bCs/>
              </w:rPr>
            </w:rPrChange>
          </w:rPr>
          <w:t>Mitarbeiter-IDs+++</w:t>
        </w:r>
      </w:ins>
    </w:p>
    <w:p w14:paraId="68B24B55" w14:textId="77777777" w:rsidR="003703F9" w:rsidRPr="00D875A2" w:rsidRDefault="00FF1FBE">
      <w:pPr>
        <w:numPr>
          <w:ilvl w:val="1"/>
          <w:numId w:val="35"/>
        </w:numPr>
        <w:rPr>
          <w:lang w:val="de-DE"/>
        </w:rPr>
      </w:pPr>
      <w:r w:rsidRPr="00D875A2">
        <w:rPr>
          <w:b/>
          <w:bCs/>
          <w:lang w:val="de-DE"/>
        </w:rPr>
        <w:t>Beschreibung</w:t>
      </w:r>
      <w:r w:rsidRPr="00D875A2">
        <w:rPr>
          <w:lang w:val="de-DE"/>
        </w:rPr>
        <w:t xml:space="preserve">: </w:t>
      </w:r>
      <w:ins w:id="80" w:author="Dharti Jagani" w:date="2024-08-14T16:53:00Z" w16du:dateUtc="2024-08-14T11:23:00Z">
        <w:r w:rsidR="00654392" w:rsidRPr="00D875A2">
          <w:rPr>
            <w:b/>
            <w:bCs/>
            <w:color w:val="3A7C22" w:themeColor="accent6" w:themeShade="BF"/>
            <w:lang w:val="de-DE"/>
            <w:rPrChange w:id="81" w:author="Dharti Jagani" w:date="2024-08-14T16:53:00Z" w16du:dateUtc="2024-08-14T11:23:00Z">
              <w:rPr/>
            </w:rPrChange>
          </w:rPr>
          <w:t>+++Muster</w:t>
        </w:r>
      </w:ins>
      <w:r w:rsidRPr="00D875A2">
        <w:rPr>
          <w:b/>
          <w:bCs/>
          <w:color w:val="3A7C22" w:themeColor="accent6" w:themeShade="BF"/>
          <w:lang w:val="de-DE"/>
          <w:rPrChange w:id="82" w:author="Dharti Jagani" w:date="2024-08-14T16:53:00Z" w16du:dateUtc="2024-08-14T11:23:00Z">
            <w:rPr>
              <w:b/>
              <w:bCs/>
            </w:rPr>
          </w:rPrChange>
        </w:rPr>
        <w:t xml:space="preserve"> für </w:t>
      </w:r>
      <w:proofErr w:type="spellStart"/>
      <w:r w:rsidRPr="00D875A2">
        <w:rPr>
          <w:b/>
          <w:bCs/>
          <w:color w:val="3A7C22" w:themeColor="accent6" w:themeShade="BF"/>
          <w:lang w:val="de-DE"/>
          <w:rPrChange w:id="83" w:author="Dharti Jagani" w:date="2024-08-14T16:53:00Z" w16du:dateUtc="2024-08-14T11:23:00Z">
            <w:rPr>
              <w:b/>
              <w:bCs/>
            </w:rPr>
          </w:rPrChange>
        </w:rPr>
        <w:t>Contosoemployee</w:t>
      </w:r>
      <w:proofErr w:type="spellEnd"/>
      <w:r w:rsidRPr="00D875A2">
        <w:rPr>
          <w:b/>
          <w:bCs/>
          <w:color w:val="3A7C22" w:themeColor="accent6" w:themeShade="BF"/>
          <w:lang w:val="de-DE"/>
          <w:rPrChange w:id="84" w:author="Dharti Jagani" w:date="2024-08-14T16:53:00Z" w16du:dateUtc="2024-08-14T11:23:00Z">
            <w:rPr>
              <w:b/>
              <w:bCs/>
            </w:rPr>
          </w:rPrChange>
        </w:rPr>
        <w:t xml:space="preserve"> </w:t>
      </w:r>
      <w:ins w:id="85" w:author="Dharti Jagani" w:date="2024-08-14T16:53:00Z" w16du:dateUtc="2024-08-14T11:23:00Z">
        <w:r w:rsidR="00654392" w:rsidRPr="00D875A2">
          <w:rPr>
            <w:b/>
            <w:bCs/>
            <w:color w:val="3A7C22" w:themeColor="accent6" w:themeShade="BF"/>
            <w:lang w:val="de-DE"/>
            <w:rPrChange w:id="86" w:author="Dharti Jagani" w:date="2024-08-14T16:53:00Z" w16du:dateUtc="2024-08-14T11:23:00Z">
              <w:rPr>
                <w:b/>
                <w:bCs/>
              </w:rPr>
            </w:rPrChange>
          </w:rPr>
          <w:t>IDs+++</w:t>
        </w:r>
      </w:ins>
      <w:r w:rsidRPr="00D875A2">
        <w:rPr>
          <w:b/>
          <w:bCs/>
          <w:lang w:val="de-DE"/>
        </w:rPr>
        <w:t>.</w:t>
      </w:r>
    </w:p>
    <w:p w14:paraId="1B00DD10" w14:textId="77777777" w:rsidR="003703F9" w:rsidRDefault="00FF1FBE">
      <w:pPr>
        <w:numPr>
          <w:ilvl w:val="0"/>
          <w:numId w:val="35"/>
        </w:numPr>
      </w:pPr>
      <w:proofErr w:type="spellStart"/>
      <w:r w:rsidRPr="009C74FC">
        <w:t>Wählen</w:t>
      </w:r>
      <w:proofErr w:type="spellEnd"/>
      <w:r w:rsidRPr="009C74FC">
        <w:t xml:space="preserve"> Sie </w:t>
      </w:r>
      <w:r w:rsidRPr="009C74FC">
        <w:rPr>
          <w:b/>
          <w:bCs/>
        </w:rPr>
        <w:t>Weiter</w:t>
      </w:r>
      <w:r w:rsidRPr="009C74FC">
        <w:t>.</w:t>
      </w:r>
    </w:p>
    <w:p w14:paraId="0B2D78D8" w14:textId="77777777" w:rsidR="003703F9" w:rsidRDefault="00FF1FBE">
      <w:r w:rsidRPr="009C74FC">
        <w:lastRenderedPageBreak/>
        <w:fldChar w:fldCharType="begin"/>
      </w:r>
      <w:r w:rsidRPr="009C74FC">
        <w:instrText xml:space="preserve"> INCLUDEPICTURE "https://labondemand.blob.core.windows.net/content/lab149520/instructions237223%5CMedia2%5Cimage5.png" \* MERGEFORMATINET </w:instrText>
      </w:r>
      <w:r w:rsidRPr="009C74FC">
        <w:fldChar w:fldCharType="separate"/>
      </w:r>
      <w:r w:rsidRPr="009C74FC">
        <w:rPr>
          <w:noProof/>
        </w:rPr>
        <w:drawing>
          <wp:inline distT="0" distB="0" distL="0" distR="0" wp14:anchorId="76A06316" wp14:editId="504C37F1">
            <wp:extent cx="5731510" cy="2736377"/>
            <wp:effectExtent l="0" t="0" r="0" b="0"/>
            <wp:docPr id="2079609597" name="Picture 720"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7" descr="Graphical user interface, application 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t="6014"/>
                    <a:stretch/>
                  </pic:blipFill>
                  <pic:spPr bwMode="auto">
                    <a:xfrm>
                      <a:off x="0" y="0"/>
                      <a:ext cx="5731510" cy="2736377"/>
                    </a:xfrm>
                    <a:prstGeom prst="rect">
                      <a:avLst/>
                    </a:prstGeom>
                    <a:noFill/>
                    <a:ln>
                      <a:noFill/>
                    </a:ln>
                    <a:extLst>
                      <a:ext uri="{53640926-AAD7-44D8-BBD7-CCE9431645EC}">
                        <a14:shadowObscured xmlns:a14="http://schemas.microsoft.com/office/drawing/2010/main"/>
                      </a:ext>
                    </a:extLst>
                  </pic:spPr>
                </pic:pic>
              </a:graphicData>
            </a:graphic>
          </wp:inline>
        </w:drawing>
      </w:r>
      <w:r w:rsidRPr="009C74FC">
        <w:fldChar w:fldCharType="end"/>
      </w:r>
    </w:p>
    <w:p w14:paraId="6A81BBA0" w14:textId="77777777" w:rsidR="003703F9" w:rsidRPr="00D875A2" w:rsidRDefault="00FF1FBE">
      <w:pPr>
        <w:numPr>
          <w:ilvl w:val="0"/>
          <w:numId w:val="35"/>
        </w:numPr>
        <w:rPr>
          <w:lang w:val="de-DE"/>
        </w:rPr>
      </w:pPr>
      <w:r w:rsidRPr="00D875A2">
        <w:rPr>
          <w:lang w:val="de-DE"/>
        </w:rPr>
        <w:t xml:space="preserve">Wählen Sie auf der Seite </w:t>
      </w:r>
      <w:r w:rsidRPr="00D875A2">
        <w:rPr>
          <w:b/>
          <w:bCs/>
          <w:lang w:val="de-DE"/>
        </w:rPr>
        <w:t xml:space="preserve">Muster für diesen sensiblen </w:t>
      </w:r>
      <w:proofErr w:type="spellStart"/>
      <w:r w:rsidRPr="00D875A2">
        <w:rPr>
          <w:b/>
          <w:bCs/>
          <w:lang w:val="de-DE"/>
        </w:rPr>
        <w:t>Infotyp</w:t>
      </w:r>
      <w:proofErr w:type="spellEnd"/>
      <w:r w:rsidRPr="00D875A2">
        <w:rPr>
          <w:b/>
          <w:bCs/>
          <w:lang w:val="de-DE"/>
        </w:rPr>
        <w:t xml:space="preserve"> definieren </w:t>
      </w:r>
      <w:r w:rsidRPr="00D875A2">
        <w:rPr>
          <w:lang w:val="de-DE"/>
        </w:rPr>
        <w:t xml:space="preserve">die Option </w:t>
      </w:r>
      <w:r w:rsidRPr="00D875A2">
        <w:rPr>
          <w:b/>
          <w:bCs/>
          <w:lang w:val="de-DE"/>
        </w:rPr>
        <w:t>Muster erstellen</w:t>
      </w:r>
      <w:r w:rsidRPr="00D875A2">
        <w:rPr>
          <w:lang w:val="de-DE"/>
        </w:rPr>
        <w:t>.</w:t>
      </w:r>
    </w:p>
    <w:p w14:paraId="0E07DC12" w14:textId="77777777" w:rsidR="003703F9" w:rsidRDefault="00FF1FBE">
      <w:del w:id="87" w:author="Dharti Jagani" w:date="2024-08-14T16:54:00Z" w16du:dateUtc="2024-08-14T11:24:00Z">
        <w:r w:rsidRPr="009C74FC" w:rsidDel="0023027D">
          <w:lastRenderedPageBreak/>
          <w:fldChar w:fldCharType="begin"/>
        </w:r>
        <w:r w:rsidRPr="00D875A2" w:rsidDel="0023027D">
          <w:rPr>
            <w:lang w:val="de-DE"/>
          </w:rPr>
          <w:delInstrText xml:space="preserve"> INCLUDEPICTURE "https://labondemand.blob.core.windows.net/content/lab149520/instructions237223%5CMedia2%5Cimage6.png" \* MERGEFORMATINET </w:delInstrText>
        </w:r>
        <w:r w:rsidRPr="009C74FC" w:rsidDel="0023027D">
          <w:fldChar w:fldCharType="separate"/>
        </w:r>
        <w:r w:rsidRPr="009C74FC" w:rsidDel="0023027D">
          <w:rPr>
            <w:noProof/>
          </w:rPr>
          <w:drawing>
            <wp:inline distT="0" distB="0" distL="0" distR="0" wp14:anchorId="02063BB5" wp14:editId="3AE20522">
              <wp:extent cx="5731510" cy="2736377"/>
              <wp:effectExtent l="0" t="0" r="0" b="0"/>
              <wp:docPr id="425805783" name="Picture 719" descr="Graphical user interface, application, Teams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8" descr="Graphical user interface, application, Teams 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t="6014"/>
                      <a:stretch/>
                    </pic:blipFill>
                    <pic:spPr bwMode="auto">
                      <a:xfrm>
                        <a:off x="0" y="0"/>
                        <a:ext cx="5731510" cy="2736377"/>
                      </a:xfrm>
                      <a:prstGeom prst="rect">
                        <a:avLst/>
                      </a:prstGeom>
                      <a:noFill/>
                      <a:ln>
                        <a:noFill/>
                      </a:ln>
                      <a:extLst>
                        <a:ext uri="{53640926-AAD7-44D8-BBD7-CCE9431645EC}">
                          <a14:shadowObscured xmlns:a14="http://schemas.microsoft.com/office/drawing/2010/main"/>
                        </a:ext>
                      </a:extLst>
                    </pic:spPr>
                  </pic:pic>
                </a:graphicData>
              </a:graphic>
            </wp:inline>
          </w:drawing>
        </w:r>
        <w:r w:rsidRPr="009C74FC" w:rsidDel="0023027D">
          <w:fldChar w:fldCharType="end"/>
        </w:r>
      </w:del>
      <w:ins w:id="88" w:author="Dharti Jagani" w:date="2024-08-14T16:55:00Z" w16du:dateUtc="2024-08-14T11:25:00Z">
        <w:r w:rsidR="0023027D" w:rsidRPr="00D875A2">
          <w:rPr>
            <w:noProof/>
            <w:lang w:val="de-DE"/>
          </w:rPr>
          <w:t xml:space="preserve"> </w:t>
        </w:r>
        <w:r w:rsidR="0023027D" w:rsidRPr="0023027D">
          <w:rPr>
            <w:noProof/>
          </w:rPr>
          <w:drawing>
            <wp:inline distT="0" distB="0" distL="0" distR="0" wp14:anchorId="44AA71B2" wp14:editId="2E2F8BC1">
              <wp:extent cx="5731510" cy="3031680"/>
              <wp:effectExtent l="0" t="0" r="0" b="3810"/>
              <wp:docPr id="1229126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26733" name="Picture 1" descr="A screenshot of a computer&#10;&#10;Description automatically generated"/>
                      <pic:cNvPicPr/>
                    </pic:nvPicPr>
                    <pic:blipFill rotWithShape="1">
                      <a:blip r:embed="rId19"/>
                      <a:srcRect t="6313"/>
                      <a:stretch/>
                    </pic:blipFill>
                    <pic:spPr bwMode="auto">
                      <a:xfrm>
                        <a:off x="0" y="0"/>
                        <a:ext cx="5731510" cy="3031680"/>
                      </a:xfrm>
                      <a:prstGeom prst="rect">
                        <a:avLst/>
                      </a:prstGeom>
                      <a:ln>
                        <a:noFill/>
                      </a:ln>
                      <a:extLst>
                        <a:ext uri="{53640926-AAD7-44D8-BBD7-CCE9431645EC}">
                          <a14:shadowObscured xmlns:a14="http://schemas.microsoft.com/office/drawing/2010/main"/>
                        </a:ext>
                      </a:extLst>
                    </pic:spPr>
                  </pic:pic>
                </a:graphicData>
              </a:graphic>
            </wp:inline>
          </w:drawing>
        </w:r>
      </w:ins>
    </w:p>
    <w:p w14:paraId="5E924414" w14:textId="77777777" w:rsidR="003703F9" w:rsidRPr="00D875A2" w:rsidRDefault="00FF1FBE">
      <w:pPr>
        <w:numPr>
          <w:ilvl w:val="0"/>
          <w:numId w:val="35"/>
        </w:numPr>
        <w:rPr>
          <w:lang w:val="de-DE"/>
        </w:rPr>
      </w:pPr>
      <w:r w:rsidRPr="00D875A2">
        <w:rPr>
          <w:lang w:val="de-DE"/>
        </w:rPr>
        <w:t xml:space="preserve">Wählen Sie im Bereich </w:t>
      </w:r>
      <w:r w:rsidRPr="00D875A2">
        <w:rPr>
          <w:b/>
          <w:bCs/>
          <w:lang w:val="de-DE"/>
        </w:rPr>
        <w:t xml:space="preserve">Neues Muster </w:t>
      </w:r>
      <w:r w:rsidRPr="00D875A2">
        <w:rPr>
          <w:lang w:val="de-DE"/>
        </w:rPr>
        <w:t xml:space="preserve">auf der rechten Seite die Option </w:t>
      </w:r>
      <w:r w:rsidRPr="00D875A2">
        <w:rPr>
          <w:b/>
          <w:bCs/>
          <w:lang w:val="de-DE"/>
        </w:rPr>
        <w:t xml:space="preserve">Primärelement hinzufügen </w:t>
      </w:r>
      <w:r w:rsidRPr="00D875A2">
        <w:rPr>
          <w:lang w:val="de-DE"/>
        </w:rPr>
        <w:t xml:space="preserve">und wählen Sie </w:t>
      </w:r>
      <w:r w:rsidRPr="00D875A2">
        <w:rPr>
          <w:b/>
          <w:bCs/>
          <w:lang w:val="de-DE"/>
        </w:rPr>
        <w:t>Regulärer Ausdruck</w:t>
      </w:r>
      <w:r w:rsidRPr="00D875A2">
        <w:rPr>
          <w:lang w:val="de-DE"/>
        </w:rPr>
        <w:t>.</w:t>
      </w:r>
    </w:p>
    <w:p w14:paraId="2C4A8D2E" w14:textId="77777777" w:rsidR="003703F9" w:rsidRDefault="00FF1FBE">
      <w:r w:rsidRPr="009C74FC">
        <w:lastRenderedPageBreak/>
        <w:fldChar w:fldCharType="begin"/>
      </w:r>
      <w:r w:rsidRPr="009C74FC">
        <w:instrText xml:space="preserve"> INCLUDEPICTURE "https://labondemand.blob.core.windows.net/content/lab149520/instructions237223%5CMedia2%5Cimage7.png" \* MERGEFORMATINET </w:instrText>
      </w:r>
      <w:r w:rsidRPr="009C74FC">
        <w:fldChar w:fldCharType="separate"/>
      </w:r>
      <w:r w:rsidRPr="009C74FC">
        <w:rPr>
          <w:noProof/>
        </w:rPr>
        <w:drawing>
          <wp:inline distT="0" distB="0" distL="0" distR="0" wp14:anchorId="442D33D8" wp14:editId="1A5FB56C">
            <wp:extent cx="5731510" cy="2707194"/>
            <wp:effectExtent l="0" t="0" r="0" b="0"/>
            <wp:docPr id="927202868" name="Picture 718" descr="Graphical user interface, application, Teams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9" descr="Graphical user interface, application, Teams 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t="7017"/>
                    <a:stretch/>
                  </pic:blipFill>
                  <pic:spPr bwMode="auto">
                    <a:xfrm>
                      <a:off x="0" y="0"/>
                      <a:ext cx="5731510" cy="2707194"/>
                    </a:xfrm>
                    <a:prstGeom prst="rect">
                      <a:avLst/>
                    </a:prstGeom>
                    <a:noFill/>
                    <a:ln>
                      <a:noFill/>
                    </a:ln>
                    <a:extLst>
                      <a:ext uri="{53640926-AAD7-44D8-BBD7-CCE9431645EC}">
                        <a14:shadowObscured xmlns:a14="http://schemas.microsoft.com/office/drawing/2010/main"/>
                      </a:ext>
                    </a:extLst>
                  </pic:spPr>
                </pic:pic>
              </a:graphicData>
            </a:graphic>
          </wp:inline>
        </w:drawing>
      </w:r>
      <w:r w:rsidRPr="009C74FC">
        <w:fldChar w:fldCharType="end"/>
      </w:r>
    </w:p>
    <w:p w14:paraId="4316F65A" w14:textId="77777777" w:rsidR="003703F9" w:rsidRPr="00D875A2" w:rsidRDefault="00FF1FBE">
      <w:pPr>
        <w:numPr>
          <w:ilvl w:val="0"/>
          <w:numId w:val="35"/>
        </w:numPr>
        <w:rPr>
          <w:lang w:val="de-DE"/>
        </w:rPr>
      </w:pPr>
      <w:r w:rsidRPr="00D875A2">
        <w:rPr>
          <w:lang w:val="de-DE"/>
        </w:rPr>
        <w:t xml:space="preserve">Geben Sie in den neuen rechten Bereich </w:t>
      </w:r>
      <w:proofErr w:type="spellStart"/>
      <w:r w:rsidRPr="00D875A2">
        <w:rPr>
          <w:b/>
          <w:bCs/>
          <w:lang w:val="de-DE"/>
        </w:rPr>
        <w:t>Einen</w:t>
      </w:r>
      <w:proofErr w:type="spellEnd"/>
      <w:r w:rsidRPr="00D875A2">
        <w:rPr>
          <w:b/>
          <w:bCs/>
          <w:lang w:val="de-DE"/>
        </w:rPr>
        <w:t xml:space="preserve"> regulären Ausdruck hinzufügen </w:t>
      </w:r>
      <w:r w:rsidRPr="00D875A2">
        <w:rPr>
          <w:lang w:val="de-DE"/>
        </w:rPr>
        <w:t>Folgendes ein:</w:t>
      </w:r>
    </w:p>
    <w:p w14:paraId="62F5AFF6" w14:textId="77777777" w:rsidR="003703F9" w:rsidRDefault="00FF1FBE">
      <w:pPr>
        <w:numPr>
          <w:ilvl w:val="1"/>
          <w:numId w:val="35"/>
        </w:numPr>
      </w:pPr>
      <w:r w:rsidRPr="009C74FC">
        <w:rPr>
          <w:b/>
          <w:bCs/>
        </w:rPr>
        <w:t>ID</w:t>
      </w:r>
      <w:r w:rsidRPr="009C74FC">
        <w:t xml:space="preserve">: </w:t>
      </w:r>
      <w:ins w:id="89" w:author="Dharti Jagani" w:date="2024-08-14T16:58:00Z" w16du:dateUtc="2024-08-14T11:28:00Z">
        <w:r w:rsidR="0023027D" w:rsidRPr="0023027D">
          <w:rPr>
            <w:b/>
            <w:bCs/>
            <w:color w:val="3A7C22" w:themeColor="accent6" w:themeShade="BF"/>
            <w:rPrChange w:id="90" w:author="Dharti Jagani" w:date="2024-08-14T16:59:00Z" w16du:dateUtc="2024-08-14T11:29:00Z">
              <w:rPr/>
            </w:rPrChange>
          </w:rPr>
          <w:t xml:space="preserve">+++Contoso </w:t>
        </w:r>
      </w:ins>
      <w:ins w:id="91" w:author="Dharti Jagani" w:date="2024-08-14T16:59:00Z" w16du:dateUtc="2024-08-14T11:29:00Z">
        <w:r w:rsidR="0023027D" w:rsidRPr="0023027D">
          <w:rPr>
            <w:b/>
            <w:bCs/>
            <w:color w:val="3A7C22" w:themeColor="accent6" w:themeShade="BF"/>
            <w:rPrChange w:id="92" w:author="Dharti Jagani" w:date="2024-08-14T16:59:00Z" w16du:dateUtc="2024-08-14T11:29:00Z">
              <w:rPr>
                <w:b/>
                <w:bCs/>
              </w:rPr>
            </w:rPrChange>
          </w:rPr>
          <w:t>IDs+++</w:t>
        </w:r>
      </w:ins>
    </w:p>
    <w:p w14:paraId="066C6556" w14:textId="77777777" w:rsidR="003703F9" w:rsidRDefault="00FF1FBE">
      <w:pPr>
        <w:numPr>
          <w:ilvl w:val="1"/>
          <w:numId w:val="35"/>
        </w:numPr>
      </w:pPr>
      <w:proofErr w:type="spellStart"/>
      <w:r w:rsidRPr="009C74FC">
        <w:rPr>
          <w:b/>
          <w:bCs/>
        </w:rPr>
        <w:t>Regulärer</w:t>
      </w:r>
      <w:proofErr w:type="spellEnd"/>
      <w:r w:rsidRPr="009C74FC">
        <w:rPr>
          <w:b/>
          <w:bCs/>
        </w:rPr>
        <w:t xml:space="preserve"> </w:t>
      </w:r>
      <w:proofErr w:type="spellStart"/>
      <w:r w:rsidRPr="009C74FC">
        <w:rPr>
          <w:b/>
          <w:bCs/>
        </w:rPr>
        <w:t>Ausdruck</w:t>
      </w:r>
      <w:proofErr w:type="spellEnd"/>
      <w:r w:rsidRPr="009C74FC">
        <w:t xml:space="preserve">: </w:t>
      </w:r>
      <w:r w:rsidRPr="0023027D">
        <w:rPr>
          <w:b/>
          <w:bCs/>
          <w:color w:val="3A7C22" w:themeColor="accent6" w:themeShade="BF"/>
          <w:rPrChange w:id="93" w:author="Dharti Jagani" w:date="2024-08-14T16:59:00Z" w16du:dateUtc="2024-08-14T11:29:00Z">
            <w:rPr>
              <w:b/>
              <w:bCs/>
            </w:rPr>
          </w:rPrChange>
        </w:rPr>
        <w:t>+++\s[A-Z]{</w:t>
      </w:r>
      <w:proofErr w:type="gramStart"/>
      <w:r w:rsidRPr="0023027D">
        <w:rPr>
          <w:b/>
          <w:bCs/>
          <w:color w:val="3A7C22" w:themeColor="accent6" w:themeShade="BF"/>
          <w:rPrChange w:id="94" w:author="Dharti Jagani" w:date="2024-08-14T16:59:00Z" w16du:dateUtc="2024-08-14T11:29:00Z">
            <w:rPr>
              <w:b/>
              <w:bCs/>
            </w:rPr>
          </w:rPrChange>
        </w:rPr>
        <w:t>3}[</w:t>
      </w:r>
      <w:proofErr w:type="gramEnd"/>
      <w:r w:rsidRPr="0023027D">
        <w:rPr>
          <w:b/>
          <w:bCs/>
          <w:color w:val="3A7C22" w:themeColor="accent6" w:themeShade="BF"/>
          <w:rPrChange w:id="95" w:author="Dharti Jagani" w:date="2024-08-14T16:59:00Z" w16du:dateUtc="2024-08-14T11:29:00Z">
            <w:rPr>
              <w:b/>
              <w:bCs/>
            </w:rPr>
          </w:rPrChange>
        </w:rPr>
        <w:t>0-9]</w:t>
      </w:r>
      <w:ins w:id="96" w:author="Dharti Jagani" w:date="2024-08-14T16:59:00Z" w16du:dateUtc="2024-08-14T11:29:00Z">
        <w:r w:rsidR="0023027D" w:rsidRPr="0023027D">
          <w:rPr>
            <w:b/>
            <w:bCs/>
            <w:color w:val="3A7C22" w:themeColor="accent6" w:themeShade="BF"/>
            <w:rPrChange w:id="97" w:author="Dharti Jagani" w:date="2024-08-14T16:59:00Z" w16du:dateUtc="2024-08-14T11:29:00Z">
              <w:rPr>
                <w:b/>
                <w:bCs/>
              </w:rPr>
            </w:rPrChange>
          </w:rPr>
          <w:t>{6}\s+++</w:t>
        </w:r>
      </w:ins>
    </w:p>
    <w:p w14:paraId="0778361D" w14:textId="77777777" w:rsidR="003703F9" w:rsidRDefault="00FF1FBE">
      <w:pPr>
        <w:numPr>
          <w:ilvl w:val="1"/>
          <w:numId w:val="35"/>
        </w:numPr>
      </w:pPr>
      <w:r w:rsidRPr="009C74FC">
        <w:rPr>
          <w:b/>
          <w:bCs/>
        </w:rPr>
        <w:t>String-</w:t>
      </w:r>
      <w:proofErr w:type="spellStart"/>
      <w:r w:rsidRPr="009C74FC">
        <w:rPr>
          <w:b/>
          <w:bCs/>
        </w:rPr>
        <w:t>Übereinstimmung</w:t>
      </w:r>
      <w:proofErr w:type="spellEnd"/>
      <w:r w:rsidRPr="009C74FC">
        <w:rPr>
          <w:b/>
          <w:bCs/>
        </w:rPr>
        <w:t xml:space="preserve"> </w:t>
      </w:r>
      <w:proofErr w:type="spellStart"/>
      <w:r w:rsidRPr="009C74FC">
        <w:t>auswählen</w:t>
      </w:r>
      <w:proofErr w:type="spellEnd"/>
    </w:p>
    <w:p w14:paraId="29C0ADE9" w14:textId="77777777" w:rsidR="003703F9" w:rsidRDefault="00FF1FBE">
      <w:pPr>
        <w:numPr>
          <w:ilvl w:val="0"/>
          <w:numId w:val="35"/>
        </w:numPr>
      </w:pPr>
      <w:proofErr w:type="spellStart"/>
      <w:r w:rsidRPr="009C74FC">
        <w:t>Wählen</w:t>
      </w:r>
      <w:proofErr w:type="spellEnd"/>
      <w:r w:rsidRPr="009C74FC">
        <w:t xml:space="preserve"> Sie </w:t>
      </w:r>
      <w:proofErr w:type="spellStart"/>
      <w:r w:rsidRPr="009C74FC">
        <w:rPr>
          <w:b/>
          <w:bCs/>
        </w:rPr>
        <w:t>Erledigt</w:t>
      </w:r>
      <w:proofErr w:type="spellEnd"/>
      <w:r w:rsidRPr="009C74FC">
        <w:t>.</w:t>
      </w:r>
    </w:p>
    <w:p w14:paraId="5FDC8009" w14:textId="77777777" w:rsidR="003703F9" w:rsidRDefault="00FF1FBE">
      <w:r w:rsidRPr="009C74FC">
        <w:fldChar w:fldCharType="begin"/>
      </w:r>
      <w:r w:rsidRPr="009C74FC">
        <w:instrText xml:space="preserve"> INCLUDEPICTURE "https://labondemand.blob.core.windows.net/content/lab149520/instructions237223%5CMedia2%5Cimage8.png" \* MERGEFORMATINET </w:instrText>
      </w:r>
      <w:r w:rsidRPr="009C74FC">
        <w:fldChar w:fldCharType="separate"/>
      </w:r>
      <w:r w:rsidRPr="009C74FC">
        <w:rPr>
          <w:noProof/>
        </w:rPr>
        <w:drawing>
          <wp:inline distT="0" distB="0" distL="0" distR="0" wp14:anchorId="152ABBF1" wp14:editId="56D30DB2">
            <wp:extent cx="5731510" cy="2732364"/>
            <wp:effectExtent l="0" t="0" r="0" b="0"/>
            <wp:docPr id="195935878" name="Picture 717"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0" descr="Graphical user interface, application Description automatically generate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6335"/>
                    <a:stretch/>
                  </pic:blipFill>
                  <pic:spPr bwMode="auto">
                    <a:xfrm>
                      <a:off x="0" y="0"/>
                      <a:ext cx="5731510" cy="2732364"/>
                    </a:xfrm>
                    <a:prstGeom prst="rect">
                      <a:avLst/>
                    </a:prstGeom>
                    <a:noFill/>
                    <a:ln>
                      <a:noFill/>
                    </a:ln>
                    <a:extLst>
                      <a:ext uri="{53640926-AAD7-44D8-BBD7-CCE9431645EC}">
                        <a14:shadowObscured xmlns:a14="http://schemas.microsoft.com/office/drawing/2010/main"/>
                      </a:ext>
                    </a:extLst>
                  </pic:spPr>
                </pic:pic>
              </a:graphicData>
            </a:graphic>
          </wp:inline>
        </w:drawing>
      </w:r>
      <w:r w:rsidRPr="009C74FC">
        <w:fldChar w:fldCharType="end"/>
      </w:r>
    </w:p>
    <w:p w14:paraId="2928C28C" w14:textId="77777777" w:rsidR="003703F9" w:rsidRPr="00D875A2" w:rsidRDefault="00FF1FBE">
      <w:pPr>
        <w:numPr>
          <w:ilvl w:val="0"/>
          <w:numId w:val="35"/>
        </w:numPr>
        <w:rPr>
          <w:lang w:val="de-DE"/>
        </w:rPr>
      </w:pPr>
      <w:r w:rsidRPr="00D875A2">
        <w:rPr>
          <w:lang w:val="de-DE"/>
        </w:rPr>
        <w:t xml:space="preserve">Wählen Sie im rechten Fensterbereich </w:t>
      </w:r>
      <w:r w:rsidRPr="00D875A2">
        <w:rPr>
          <w:b/>
          <w:bCs/>
          <w:lang w:val="de-DE"/>
        </w:rPr>
        <w:t xml:space="preserve">Neues Muster </w:t>
      </w:r>
      <w:r w:rsidRPr="00D875A2">
        <w:rPr>
          <w:lang w:val="de-DE"/>
        </w:rPr>
        <w:t xml:space="preserve">unter </w:t>
      </w:r>
      <w:r w:rsidRPr="00D875A2">
        <w:rPr>
          <w:b/>
          <w:bCs/>
          <w:lang w:val="de-DE"/>
        </w:rPr>
        <w:t xml:space="preserve">Stützelemente </w:t>
      </w:r>
      <w:r w:rsidRPr="00D875A2">
        <w:rPr>
          <w:lang w:val="de-DE"/>
        </w:rPr>
        <w:t xml:space="preserve">die Option </w:t>
      </w:r>
      <w:r w:rsidRPr="00D875A2">
        <w:rPr>
          <w:b/>
          <w:bCs/>
          <w:lang w:val="de-DE"/>
        </w:rPr>
        <w:t xml:space="preserve">+ Stützelemente oder Elementgruppe hinzufügen </w:t>
      </w:r>
      <w:r w:rsidRPr="00D875A2">
        <w:rPr>
          <w:lang w:val="de-DE"/>
        </w:rPr>
        <w:t xml:space="preserve">aus dem Dropdown-Menü und wählen Sie </w:t>
      </w:r>
      <w:r w:rsidRPr="00D875A2">
        <w:rPr>
          <w:b/>
          <w:bCs/>
          <w:lang w:val="de-DE"/>
        </w:rPr>
        <w:t>Schlüsselwortliste</w:t>
      </w:r>
      <w:r w:rsidRPr="00D875A2">
        <w:rPr>
          <w:lang w:val="de-DE"/>
        </w:rPr>
        <w:t>.</w:t>
      </w:r>
    </w:p>
    <w:p w14:paraId="1BBC3035" w14:textId="77777777" w:rsidR="003703F9" w:rsidRDefault="00FF1FBE">
      <w:r w:rsidRPr="009C74FC">
        <w:lastRenderedPageBreak/>
        <w:fldChar w:fldCharType="begin"/>
      </w:r>
      <w:r w:rsidRPr="009C74FC">
        <w:instrText xml:space="preserve"> INCLUDEPICTURE "https://labondemand.blob.core.windows.net/content/lab149520/instructions237223%5CMedia2%5Cimage9.png" \* MERGEFORMATINET </w:instrText>
      </w:r>
      <w:r w:rsidRPr="009C74FC">
        <w:fldChar w:fldCharType="separate"/>
      </w:r>
      <w:r w:rsidRPr="009C74FC">
        <w:rPr>
          <w:noProof/>
        </w:rPr>
        <w:drawing>
          <wp:inline distT="0" distB="0" distL="0" distR="0" wp14:anchorId="2378C832" wp14:editId="232C4287">
            <wp:extent cx="5731510" cy="2726649"/>
            <wp:effectExtent l="0" t="0" r="0" b="4445"/>
            <wp:docPr id="1082724291" name="Picture 716"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1" descr="Graphical user interface, application 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t="6348"/>
                    <a:stretch/>
                  </pic:blipFill>
                  <pic:spPr bwMode="auto">
                    <a:xfrm>
                      <a:off x="0" y="0"/>
                      <a:ext cx="5731510" cy="2726649"/>
                    </a:xfrm>
                    <a:prstGeom prst="rect">
                      <a:avLst/>
                    </a:prstGeom>
                    <a:noFill/>
                    <a:ln>
                      <a:noFill/>
                    </a:ln>
                    <a:extLst>
                      <a:ext uri="{53640926-AAD7-44D8-BBD7-CCE9431645EC}">
                        <a14:shadowObscured xmlns:a14="http://schemas.microsoft.com/office/drawing/2010/main"/>
                      </a:ext>
                    </a:extLst>
                  </pic:spPr>
                </pic:pic>
              </a:graphicData>
            </a:graphic>
          </wp:inline>
        </w:drawing>
      </w:r>
      <w:r w:rsidRPr="009C74FC">
        <w:fldChar w:fldCharType="end"/>
      </w:r>
    </w:p>
    <w:p w14:paraId="1D920F56" w14:textId="77777777" w:rsidR="003703F9" w:rsidRPr="00D875A2" w:rsidRDefault="00FF1FBE">
      <w:pPr>
        <w:numPr>
          <w:ilvl w:val="0"/>
          <w:numId w:val="35"/>
        </w:numPr>
        <w:rPr>
          <w:lang w:val="de-DE"/>
        </w:rPr>
      </w:pPr>
      <w:r w:rsidRPr="00D875A2">
        <w:rPr>
          <w:lang w:val="de-DE"/>
        </w:rPr>
        <w:t xml:space="preserve">Geben Sie im neuen rechten Bereich </w:t>
      </w:r>
      <w:r w:rsidRPr="00D875A2">
        <w:rPr>
          <w:b/>
          <w:bCs/>
          <w:lang w:val="de-DE"/>
        </w:rPr>
        <w:t xml:space="preserve">Schlüsselwortliste hinzufügen </w:t>
      </w:r>
      <w:r w:rsidRPr="00D875A2">
        <w:rPr>
          <w:lang w:val="de-DE"/>
        </w:rPr>
        <w:t>Folgendes ein:</w:t>
      </w:r>
    </w:p>
    <w:p w14:paraId="076324EC" w14:textId="77777777" w:rsidR="003703F9" w:rsidRPr="00D875A2" w:rsidRDefault="00FF1FBE">
      <w:pPr>
        <w:numPr>
          <w:ilvl w:val="1"/>
          <w:numId w:val="35"/>
        </w:numPr>
        <w:rPr>
          <w:lang w:val="de-DE"/>
        </w:rPr>
      </w:pPr>
      <w:r w:rsidRPr="00D875A2">
        <w:rPr>
          <w:b/>
          <w:bCs/>
          <w:lang w:val="de-DE"/>
        </w:rPr>
        <w:t>ID</w:t>
      </w:r>
      <w:r w:rsidRPr="00D875A2">
        <w:rPr>
          <w:lang w:val="de-DE"/>
        </w:rPr>
        <w:t xml:space="preserve">: </w:t>
      </w:r>
      <w:r w:rsidRPr="00D875A2">
        <w:rPr>
          <w:b/>
          <w:bCs/>
          <w:color w:val="3A7C22" w:themeColor="accent6" w:themeShade="BF"/>
          <w:lang w:val="de-DE"/>
          <w:rPrChange w:id="98" w:author="Dharti Jagani" w:date="2024-08-14T17:01:00Z" w16du:dateUtc="2024-08-14T11:31:00Z">
            <w:rPr>
              <w:b/>
              <w:bCs/>
            </w:rPr>
          </w:rPrChange>
        </w:rPr>
        <w:t xml:space="preserve">+++Schlüsselwörter für die </w:t>
      </w:r>
      <w:ins w:id="99" w:author="Dharti Jagani" w:date="2024-08-14T17:00:00Z" w16du:dateUtc="2024-08-14T11:30:00Z">
        <w:r w:rsidR="0023027D" w:rsidRPr="00D875A2">
          <w:rPr>
            <w:b/>
            <w:bCs/>
            <w:color w:val="3A7C22" w:themeColor="accent6" w:themeShade="BF"/>
            <w:lang w:val="de-DE"/>
            <w:rPrChange w:id="100" w:author="Dharti Jagani" w:date="2024-08-14T17:01:00Z" w16du:dateUtc="2024-08-14T11:31:00Z">
              <w:rPr>
                <w:b/>
                <w:bCs/>
              </w:rPr>
            </w:rPrChange>
          </w:rPr>
          <w:t>Mitarbeiter-ID+++</w:t>
        </w:r>
      </w:ins>
    </w:p>
    <w:p w14:paraId="018C1A93" w14:textId="77777777" w:rsidR="003703F9" w:rsidRPr="00D875A2" w:rsidRDefault="00FF1FBE">
      <w:pPr>
        <w:numPr>
          <w:ilvl w:val="1"/>
          <w:numId w:val="35"/>
        </w:numPr>
        <w:rPr>
          <w:lang w:val="de-DE"/>
        </w:rPr>
      </w:pPr>
      <w:r w:rsidRPr="00D875A2">
        <w:rPr>
          <w:b/>
          <w:bCs/>
          <w:lang w:val="de-DE"/>
        </w:rPr>
        <w:t>Groß- und Kleinschreibung wird nicht berücksichtigt</w:t>
      </w:r>
      <w:r w:rsidRPr="00D875A2">
        <w:rPr>
          <w:lang w:val="de-DE"/>
        </w:rPr>
        <w:t>:</w:t>
      </w:r>
    </w:p>
    <w:p w14:paraId="76E42CA6" w14:textId="77777777" w:rsidR="003703F9" w:rsidRPr="003703F9" w:rsidRDefault="009C74FC">
      <w:pPr>
        <w:rPr>
          <w:color w:val="3A7C22" w:themeColor="accent6" w:themeShade="BF"/>
          <w:rPrChange w:id="101" w:author="Dharti Jagani" w:date="2024-08-14T17:01:00Z" w16du:dateUtc="2024-08-14T11:31:00Z">
            <w:rPr/>
          </w:rPrChange>
        </w:rPr>
      </w:pPr>
      <w:r w:rsidRPr="0023027D">
        <w:rPr>
          <w:b/>
          <w:bCs/>
          <w:color w:val="3A7C22" w:themeColor="accent6" w:themeShade="BF"/>
          <w:rPrChange w:id="102" w:author="Dharti Jagani" w:date="2024-08-14T17:01:00Z" w16du:dateUtc="2024-08-14T11:31:00Z">
            <w:rPr>
              <w:b/>
              <w:bCs/>
            </w:rPr>
          </w:rPrChange>
        </w:rPr>
        <w:t>+++</w:t>
      </w:r>
      <w:proofErr w:type="spellStart"/>
      <w:r w:rsidRPr="0023027D">
        <w:rPr>
          <w:b/>
          <w:bCs/>
          <w:color w:val="3A7C22" w:themeColor="accent6" w:themeShade="BF"/>
          <w:rPrChange w:id="103" w:author="Dharti Jagani" w:date="2024-08-14T17:01:00Z" w16du:dateUtc="2024-08-14T11:31:00Z">
            <w:rPr>
              <w:b/>
              <w:bCs/>
            </w:rPr>
          </w:rPrChange>
        </w:rPr>
        <w:t>Arbeitnehmer</w:t>
      </w:r>
      <w:proofErr w:type="spellEnd"/>
    </w:p>
    <w:p w14:paraId="2A91E5CD" w14:textId="77777777" w:rsidR="003703F9" w:rsidRPr="003703F9" w:rsidRDefault="0023027D">
      <w:pPr>
        <w:rPr>
          <w:color w:val="3A7C22" w:themeColor="accent6" w:themeShade="BF"/>
          <w:rPrChange w:id="104" w:author="Dharti Jagani" w:date="2024-08-14T17:01:00Z" w16du:dateUtc="2024-08-14T11:31:00Z">
            <w:rPr/>
          </w:rPrChange>
        </w:rPr>
      </w:pPr>
      <w:ins w:id="105" w:author="Dharti Jagani" w:date="2024-08-14T17:01:00Z" w16du:dateUtc="2024-08-14T11:31:00Z">
        <w:r w:rsidRPr="0023027D">
          <w:rPr>
            <w:b/>
            <w:bCs/>
            <w:color w:val="3A7C22" w:themeColor="accent6" w:themeShade="BF"/>
            <w:rPrChange w:id="106" w:author="Dharti Jagani" w:date="2024-08-14T17:01:00Z" w16du:dateUtc="2024-08-14T11:31:00Z">
              <w:rPr>
                <w:b/>
                <w:bCs/>
              </w:rPr>
            </w:rPrChange>
          </w:rPr>
          <w:t>ID+++</w:t>
        </w:r>
      </w:ins>
    </w:p>
    <w:p w14:paraId="3A29B47A" w14:textId="77777777" w:rsidR="003703F9" w:rsidRPr="00D875A2" w:rsidRDefault="00FF1FBE">
      <w:pPr>
        <w:numPr>
          <w:ilvl w:val="0"/>
          <w:numId w:val="35"/>
        </w:numPr>
        <w:rPr>
          <w:lang w:val="de-DE"/>
        </w:rPr>
      </w:pPr>
      <w:r w:rsidRPr="00D875A2">
        <w:rPr>
          <w:lang w:val="de-DE"/>
        </w:rPr>
        <w:t xml:space="preserve">Wählen Sie das Radial für die </w:t>
      </w:r>
      <w:r w:rsidRPr="00D875A2">
        <w:rPr>
          <w:b/>
          <w:bCs/>
          <w:i/>
          <w:iCs/>
          <w:lang w:val="de-DE"/>
        </w:rPr>
        <w:t xml:space="preserve">Wortübereinstimmung </w:t>
      </w:r>
      <w:r w:rsidRPr="00D875A2">
        <w:rPr>
          <w:lang w:val="de-DE"/>
        </w:rPr>
        <w:t xml:space="preserve">unter dem Feld </w:t>
      </w:r>
      <w:r w:rsidRPr="00D875A2">
        <w:rPr>
          <w:b/>
          <w:bCs/>
          <w:lang w:val="de-DE"/>
        </w:rPr>
        <w:t>Groß-/Kleinschreibung beachten</w:t>
      </w:r>
    </w:p>
    <w:p w14:paraId="6CFD7F57" w14:textId="77777777" w:rsidR="003703F9" w:rsidRDefault="00FF1FBE">
      <w:pPr>
        <w:numPr>
          <w:ilvl w:val="0"/>
          <w:numId w:val="35"/>
        </w:numPr>
      </w:pPr>
      <w:proofErr w:type="spellStart"/>
      <w:r w:rsidRPr="009C74FC">
        <w:t>Wählen</w:t>
      </w:r>
      <w:proofErr w:type="spellEnd"/>
      <w:r w:rsidRPr="009C74FC">
        <w:t xml:space="preserve"> Sie </w:t>
      </w:r>
      <w:proofErr w:type="spellStart"/>
      <w:r w:rsidRPr="009C74FC">
        <w:rPr>
          <w:b/>
          <w:bCs/>
        </w:rPr>
        <w:t>Erledigt</w:t>
      </w:r>
      <w:proofErr w:type="spellEnd"/>
      <w:r w:rsidRPr="009C74FC">
        <w:t>.</w:t>
      </w:r>
    </w:p>
    <w:p w14:paraId="540B1056" w14:textId="77777777" w:rsidR="003703F9" w:rsidRDefault="00FF1FBE">
      <w:r w:rsidRPr="009C74FC">
        <w:fldChar w:fldCharType="begin"/>
      </w:r>
      <w:r w:rsidRPr="009C74FC">
        <w:instrText xml:space="preserve"> INCLUDEPICTURE "https://labondemand.blob.core.windows.net/content/lab149520/instructions237223%5CMedia2%5Cimage10.png" \* MERGEFORMATINET </w:instrText>
      </w:r>
      <w:r w:rsidRPr="009C74FC">
        <w:fldChar w:fldCharType="separate"/>
      </w:r>
      <w:r w:rsidRPr="009C74FC">
        <w:rPr>
          <w:noProof/>
        </w:rPr>
        <w:drawing>
          <wp:inline distT="0" distB="0" distL="0" distR="0" wp14:anchorId="6BA4F01E" wp14:editId="0A70B35F">
            <wp:extent cx="5731510" cy="2732364"/>
            <wp:effectExtent l="0" t="0" r="0" b="0"/>
            <wp:docPr id="1573537236" name="Picture 715"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2" descr="Graphical user interface, text, application Description automatically generated"/>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6335"/>
                    <a:stretch/>
                  </pic:blipFill>
                  <pic:spPr bwMode="auto">
                    <a:xfrm>
                      <a:off x="0" y="0"/>
                      <a:ext cx="5731510" cy="2732364"/>
                    </a:xfrm>
                    <a:prstGeom prst="rect">
                      <a:avLst/>
                    </a:prstGeom>
                    <a:noFill/>
                    <a:ln>
                      <a:noFill/>
                    </a:ln>
                    <a:extLst>
                      <a:ext uri="{53640926-AAD7-44D8-BBD7-CCE9431645EC}">
                        <a14:shadowObscured xmlns:a14="http://schemas.microsoft.com/office/drawing/2010/main"/>
                      </a:ext>
                    </a:extLst>
                  </pic:spPr>
                </pic:pic>
              </a:graphicData>
            </a:graphic>
          </wp:inline>
        </w:drawing>
      </w:r>
      <w:r w:rsidRPr="009C74FC">
        <w:fldChar w:fldCharType="end"/>
      </w:r>
    </w:p>
    <w:p w14:paraId="477E8417" w14:textId="77777777" w:rsidR="003703F9" w:rsidRPr="00D875A2" w:rsidRDefault="00FF1FBE">
      <w:pPr>
        <w:numPr>
          <w:ilvl w:val="0"/>
          <w:numId w:val="35"/>
        </w:numPr>
        <w:rPr>
          <w:lang w:val="de-DE"/>
        </w:rPr>
      </w:pPr>
      <w:r w:rsidRPr="00D875A2">
        <w:rPr>
          <w:lang w:val="de-DE"/>
        </w:rPr>
        <w:t xml:space="preserve">Verringern Sie im Fenster Neues Muster den Wert für </w:t>
      </w:r>
      <w:r w:rsidRPr="00D875A2">
        <w:rPr>
          <w:b/>
          <w:bCs/>
          <w:lang w:val="de-DE"/>
        </w:rPr>
        <w:t xml:space="preserve">die Zeichennähe </w:t>
      </w:r>
      <w:r w:rsidRPr="00D875A2">
        <w:rPr>
          <w:lang w:val="de-DE"/>
        </w:rPr>
        <w:t xml:space="preserve">auf </w:t>
      </w:r>
      <w:r w:rsidRPr="00D875A2">
        <w:rPr>
          <w:b/>
          <w:bCs/>
          <w:i/>
          <w:iCs/>
          <w:lang w:val="de-DE"/>
        </w:rPr>
        <w:t xml:space="preserve">100 </w:t>
      </w:r>
      <w:r w:rsidRPr="00D875A2">
        <w:rPr>
          <w:lang w:val="de-DE"/>
        </w:rPr>
        <w:t>Zeichen.</w:t>
      </w:r>
    </w:p>
    <w:p w14:paraId="5B9E3FD2" w14:textId="77777777" w:rsidR="003703F9" w:rsidRDefault="00FF1FBE">
      <w:r w:rsidRPr="009C74FC">
        <w:lastRenderedPageBreak/>
        <w:fldChar w:fldCharType="begin"/>
      </w:r>
      <w:r w:rsidRPr="009C74FC">
        <w:instrText xml:space="preserve"> INCLUDEPICTURE "https://labondemand.blob.core.windows.net/content/lab149520/instructions237223%5CMedia2%5Cimage11.png" \* MERGEFORMATINET </w:instrText>
      </w:r>
      <w:r w:rsidRPr="009C74FC">
        <w:fldChar w:fldCharType="separate"/>
      </w:r>
      <w:r w:rsidRPr="009C74FC">
        <w:rPr>
          <w:noProof/>
        </w:rPr>
        <w:drawing>
          <wp:inline distT="0" distB="0" distL="0" distR="0" wp14:anchorId="319C9374" wp14:editId="4200EFD4">
            <wp:extent cx="5731510" cy="1371600"/>
            <wp:effectExtent l="0" t="0" r="0" b="0"/>
            <wp:docPr id="1300530165" name="Picture 714"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3" descr="Graphical user interface, text, application 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1371600"/>
                    </a:xfrm>
                    <a:prstGeom prst="rect">
                      <a:avLst/>
                    </a:prstGeom>
                    <a:noFill/>
                    <a:ln>
                      <a:noFill/>
                    </a:ln>
                  </pic:spPr>
                </pic:pic>
              </a:graphicData>
            </a:graphic>
          </wp:inline>
        </w:drawing>
      </w:r>
      <w:r w:rsidRPr="009C74FC">
        <w:fldChar w:fldCharType="end"/>
      </w:r>
    </w:p>
    <w:p w14:paraId="6103307B" w14:textId="77777777" w:rsidR="003703F9" w:rsidRPr="00D875A2" w:rsidRDefault="00FF1FBE">
      <w:pPr>
        <w:numPr>
          <w:ilvl w:val="0"/>
          <w:numId w:val="35"/>
        </w:numPr>
        <w:rPr>
          <w:lang w:val="de-DE"/>
        </w:rPr>
      </w:pPr>
      <w:r w:rsidRPr="00D875A2">
        <w:rPr>
          <w:lang w:val="de-DE"/>
        </w:rPr>
        <w:t xml:space="preserve">Wählen Sie die Schaltfläche </w:t>
      </w:r>
      <w:r w:rsidRPr="00D875A2">
        <w:rPr>
          <w:b/>
          <w:bCs/>
          <w:lang w:val="de-DE"/>
        </w:rPr>
        <w:t>Erstellen</w:t>
      </w:r>
      <w:r w:rsidRPr="00D875A2">
        <w:rPr>
          <w:lang w:val="de-DE"/>
        </w:rPr>
        <w:t>.</w:t>
      </w:r>
    </w:p>
    <w:p w14:paraId="5267CCAD" w14:textId="77777777" w:rsidR="003703F9" w:rsidRPr="00D875A2" w:rsidRDefault="00FF1FBE">
      <w:pPr>
        <w:numPr>
          <w:ilvl w:val="0"/>
          <w:numId w:val="35"/>
        </w:numPr>
        <w:rPr>
          <w:lang w:val="de-DE"/>
        </w:rPr>
      </w:pPr>
      <w:r w:rsidRPr="00D875A2">
        <w:rPr>
          <w:lang w:val="de-DE"/>
        </w:rPr>
        <w:t xml:space="preserve">Zurück auf der Seite </w:t>
      </w:r>
      <w:r w:rsidRPr="00D875A2">
        <w:rPr>
          <w:b/>
          <w:bCs/>
          <w:lang w:val="de-DE"/>
        </w:rPr>
        <w:t xml:space="preserve">Muster für diesen sensiblen </w:t>
      </w:r>
      <w:proofErr w:type="spellStart"/>
      <w:r w:rsidRPr="00D875A2">
        <w:rPr>
          <w:b/>
          <w:bCs/>
          <w:lang w:val="de-DE"/>
        </w:rPr>
        <w:t>Infotyp</w:t>
      </w:r>
      <w:proofErr w:type="spellEnd"/>
      <w:r w:rsidRPr="00D875A2">
        <w:rPr>
          <w:b/>
          <w:bCs/>
          <w:lang w:val="de-DE"/>
        </w:rPr>
        <w:t xml:space="preserve"> definieren </w:t>
      </w:r>
      <w:r w:rsidRPr="00D875A2">
        <w:rPr>
          <w:lang w:val="de-DE"/>
        </w:rPr>
        <w:t xml:space="preserve">wählen Sie </w:t>
      </w:r>
      <w:proofErr w:type="spellStart"/>
      <w:r w:rsidRPr="00D875A2">
        <w:rPr>
          <w:b/>
          <w:bCs/>
          <w:lang w:val="de-DE"/>
        </w:rPr>
        <w:t>Weiter</w:t>
      </w:r>
      <w:proofErr w:type="spellEnd"/>
      <w:r w:rsidRPr="00D875A2">
        <w:rPr>
          <w:lang w:val="de-DE"/>
        </w:rPr>
        <w:t>.</w:t>
      </w:r>
    </w:p>
    <w:p w14:paraId="7323FB8F" w14:textId="77777777" w:rsidR="003703F9" w:rsidRDefault="00FF1FBE">
      <w:r w:rsidRPr="009C74FC">
        <w:fldChar w:fldCharType="begin"/>
      </w:r>
      <w:r w:rsidRPr="009C74FC">
        <w:instrText xml:space="preserve"> INCLUDEPICTURE "https://labondemand.blob.core.windows.net/content/lab149520/instructions237223%5CMedia2%5Cimage12.png" \* MERGEFORMATINET </w:instrText>
      </w:r>
      <w:r w:rsidRPr="009C74FC">
        <w:fldChar w:fldCharType="separate"/>
      </w:r>
      <w:r w:rsidRPr="009C74FC">
        <w:rPr>
          <w:noProof/>
        </w:rPr>
        <w:drawing>
          <wp:inline distT="0" distB="0" distL="0" distR="0" wp14:anchorId="5ED199D6" wp14:editId="254BF5F7">
            <wp:extent cx="5731510" cy="2711004"/>
            <wp:effectExtent l="0" t="0" r="0" b="0"/>
            <wp:docPr id="2033025321" name="Picture 713" descr="Graphical user interface, text, application, Teams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4" descr="Graphical user interface, text, application, Teams 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t="7007"/>
                    <a:stretch/>
                  </pic:blipFill>
                  <pic:spPr bwMode="auto">
                    <a:xfrm>
                      <a:off x="0" y="0"/>
                      <a:ext cx="5731510" cy="2711004"/>
                    </a:xfrm>
                    <a:prstGeom prst="rect">
                      <a:avLst/>
                    </a:prstGeom>
                    <a:noFill/>
                    <a:ln>
                      <a:noFill/>
                    </a:ln>
                    <a:extLst>
                      <a:ext uri="{53640926-AAD7-44D8-BBD7-CCE9431645EC}">
                        <a14:shadowObscured xmlns:a14="http://schemas.microsoft.com/office/drawing/2010/main"/>
                      </a:ext>
                    </a:extLst>
                  </pic:spPr>
                </pic:pic>
              </a:graphicData>
            </a:graphic>
          </wp:inline>
        </w:drawing>
      </w:r>
      <w:r w:rsidRPr="009C74FC">
        <w:fldChar w:fldCharType="end"/>
      </w:r>
    </w:p>
    <w:p w14:paraId="4676A0AC" w14:textId="77777777" w:rsidR="003703F9" w:rsidRPr="00D875A2" w:rsidRDefault="00FF1FBE">
      <w:pPr>
        <w:numPr>
          <w:ilvl w:val="0"/>
          <w:numId w:val="35"/>
        </w:numPr>
        <w:rPr>
          <w:lang w:val="de-DE"/>
        </w:rPr>
      </w:pPr>
      <w:r w:rsidRPr="00D875A2">
        <w:rPr>
          <w:lang w:val="de-DE"/>
        </w:rPr>
        <w:t xml:space="preserve">Verwenden Sie auf der Seite </w:t>
      </w:r>
      <w:r w:rsidRPr="00D875A2">
        <w:rPr>
          <w:b/>
          <w:bCs/>
          <w:lang w:val="de-DE"/>
        </w:rPr>
        <w:t xml:space="preserve">Wählen Sie die empfohlene Konfidenzstufe für die Anzeige in Konformitätsrichtlinien </w:t>
      </w:r>
      <w:r w:rsidRPr="00D875A2">
        <w:rPr>
          <w:lang w:val="de-DE"/>
        </w:rPr>
        <w:t xml:space="preserve">den Standardwert und wählen Sie </w:t>
      </w:r>
      <w:proofErr w:type="spellStart"/>
      <w:r w:rsidRPr="00D875A2">
        <w:rPr>
          <w:b/>
          <w:bCs/>
          <w:lang w:val="de-DE"/>
        </w:rPr>
        <w:t>Weiter</w:t>
      </w:r>
      <w:proofErr w:type="spellEnd"/>
      <w:r w:rsidRPr="00D875A2">
        <w:rPr>
          <w:lang w:val="de-DE"/>
        </w:rPr>
        <w:t>.</w:t>
      </w:r>
    </w:p>
    <w:p w14:paraId="4FFECCE9" w14:textId="77777777" w:rsidR="003703F9" w:rsidRDefault="00FF1FBE">
      <w:r w:rsidRPr="009C74FC">
        <w:fldChar w:fldCharType="begin"/>
      </w:r>
      <w:r w:rsidRPr="009C74FC">
        <w:instrText xml:space="preserve"> INCLUDEPICTURE "/Users/dhartijagani/Library/Group Containers/UBF8T346G9.ms/WebArchiveCopyPasteTempFiles/com.microsoft.Word/image13.png" \* MERGEFORMATINET </w:instrText>
      </w:r>
      <w:r w:rsidRPr="009C74FC">
        <w:fldChar w:fldCharType="separate"/>
      </w:r>
      <w:r w:rsidRPr="009C74FC">
        <w:rPr>
          <w:noProof/>
        </w:rPr>
        <w:drawing>
          <wp:inline distT="0" distB="0" distL="0" distR="0" wp14:anchorId="2A0798A3" wp14:editId="54AAEA46">
            <wp:extent cx="5731510" cy="3176662"/>
            <wp:effectExtent l="0" t="0" r="0" b="0"/>
            <wp:docPr id="524405072" name="Picture 712"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5" descr="BrokenImage"/>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5771"/>
                    <a:stretch/>
                  </pic:blipFill>
                  <pic:spPr bwMode="auto">
                    <a:xfrm>
                      <a:off x="0" y="0"/>
                      <a:ext cx="5731510" cy="3176662"/>
                    </a:xfrm>
                    <a:prstGeom prst="rect">
                      <a:avLst/>
                    </a:prstGeom>
                    <a:noFill/>
                    <a:ln>
                      <a:noFill/>
                    </a:ln>
                    <a:extLst>
                      <a:ext uri="{53640926-AAD7-44D8-BBD7-CCE9431645EC}">
                        <a14:shadowObscured xmlns:a14="http://schemas.microsoft.com/office/drawing/2010/main"/>
                      </a:ext>
                    </a:extLst>
                  </pic:spPr>
                </pic:pic>
              </a:graphicData>
            </a:graphic>
          </wp:inline>
        </w:drawing>
      </w:r>
      <w:r w:rsidRPr="009C74FC">
        <w:fldChar w:fldCharType="end"/>
      </w:r>
    </w:p>
    <w:p w14:paraId="7D07EC18" w14:textId="77777777" w:rsidR="003703F9" w:rsidRDefault="00FF1FBE">
      <w:pPr>
        <w:numPr>
          <w:ilvl w:val="0"/>
          <w:numId w:val="35"/>
        </w:numPr>
      </w:pPr>
      <w:r w:rsidRPr="00D875A2">
        <w:rPr>
          <w:lang w:val="de-DE"/>
        </w:rPr>
        <w:lastRenderedPageBreak/>
        <w:t xml:space="preserve">Überprüfen Sie auf der Seite </w:t>
      </w:r>
      <w:r w:rsidRPr="00D875A2">
        <w:rPr>
          <w:b/>
          <w:bCs/>
          <w:lang w:val="de-DE"/>
        </w:rPr>
        <w:t xml:space="preserve">Einstellungen überprüfen und beenden </w:t>
      </w:r>
      <w:r w:rsidRPr="00D875A2">
        <w:rPr>
          <w:lang w:val="de-DE"/>
        </w:rPr>
        <w:t xml:space="preserve">die Einstellungen und wählen Sie </w:t>
      </w:r>
      <w:r w:rsidRPr="00D875A2">
        <w:rPr>
          <w:b/>
          <w:bCs/>
          <w:lang w:val="de-DE"/>
        </w:rPr>
        <w:t>Erstellen</w:t>
      </w:r>
      <w:r w:rsidRPr="00D875A2">
        <w:rPr>
          <w:lang w:val="de-DE"/>
        </w:rPr>
        <w:t xml:space="preserve">. </w:t>
      </w:r>
      <w:proofErr w:type="spellStart"/>
      <w:r w:rsidRPr="009C74FC">
        <w:t>Wählen</w:t>
      </w:r>
      <w:proofErr w:type="spellEnd"/>
      <w:r w:rsidRPr="009C74FC">
        <w:t xml:space="preserve"> Sie </w:t>
      </w:r>
      <w:proofErr w:type="spellStart"/>
      <w:r w:rsidRPr="009C74FC">
        <w:t>nach</w:t>
      </w:r>
      <w:proofErr w:type="spellEnd"/>
      <w:r w:rsidRPr="009C74FC">
        <w:t xml:space="preserve"> </w:t>
      </w:r>
      <w:proofErr w:type="spellStart"/>
      <w:r w:rsidRPr="009C74FC">
        <w:t>erfolgreicher</w:t>
      </w:r>
      <w:proofErr w:type="spellEnd"/>
      <w:r w:rsidRPr="009C74FC">
        <w:t xml:space="preserve"> </w:t>
      </w:r>
      <w:proofErr w:type="spellStart"/>
      <w:r w:rsidRPr="009C74FC">
        <w:t>Erstellung</w:t>
      </w:r>
      <w:proofErr w:type="spellEnd"/>
      <w:r w:rsidRPr="009C74FC">
        <w:t xml:space="preserve"> "</w:t>
      </w:r>
      <w:r w:rsidRPr="009C74FC">
        <w:rPr>
          <w:b/>
          <w:bCs/>
        </w:rPr>
        <w:t>Fertig"</w:t>
      </w:r>
      <w:r w:rsidRPr="009C74FC">
        <w:t>.</w:t>
      </w:r>
    </w:p>
    <w:p w14:paraId="33F952AD" w14:textId="77777777" w:rsidR="003703F9" w:rsidRDefault="00FF1FBE">
      <w:r w:rsidRPr="009C74FC">
        <w:fldChar w:fldCharType="begin"/>
      </w:r>
      <w:r w:rsidRPr="009C74FC">
        <w:instrText xml:space="preserve"> INCLUDEPICTURE "https://labondemand.blob.core.windows.net/content/lab149520/instructions237223%5CMedia2%5Cimage14.png" \* MERGEFORMATINET </w:instrText>
      </w:r>
      <w:r w:rsidRPr="009C74FC">
        <w:fldChar w:fldCharType="separate"/>
      </w:r>
      <w:r w:rsidRPr="009C74FC">
        <w:rPr>
          <w:noProof/>
        </w:rPr>
        <w:drawing>
          <wp:inline distT="0" distB="0" distL="0" distR="0" wp14:anchorId="00775C4B" wp14:editId="004BFB58">
            <wp:extent cx="5731510" cy="2728555"/>
            <wp:effectExtent l="0" t="0" r="0" b="2540"/>
            <wp:docPr id="1224079672" name="Picture 711"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6" descr="Graphical user interface, text, application 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6344"/>
                    <a:stretch/>
                  </pic:blipFill>
                  <pic:spPr bwMode="auto">
                    <a:xfrm>
                      <a:off x="0" y="0"/>
                      <a:ext cx="5731510" cy="2728555"/>
                    </a:xfrm>
                    <a:prstGeom prst="rect">
                      <a:avLst/>
                    </a:prstGeom>
                    <a:noFill/>
                    <a:ln>
                      <a:noFill/>
                    </a:ln>
                    <a:extLst>
                      <a:ext uri="{53640926-AAD7-44D8-BBD7-CCE9431645EC}">
                        <a14:shadowObscured xmlns:a14="http://schemas.microsoft.com/office/drawing/2010/main"/>
                      </a:ext>
                    </a:extLst>
                  </pic:spPr>
                </pic:pic>
              </a:graphicData>
            </a:graphic>
          </wp:inline>
        </w:drawing>
      </w:r>
      <w:r w:rsidRPr="009C74FC">
        <w:fldChar w:fldCharType="end"/>
      </w:r>
    </w:p>
    <w:p w14:paraId="7EE5775B" w14:textId="77777777" w:rsidR="003703F9" w:rsidRPr="00D875A2" w:rsidRDefault="00FF1FBE">
      <w:pPr>
        <w:numPr>
          <w:ilvl w:val="0"/>
          <w:numId w:val="35"/>
        </w:numPr>
        <w:rPr>
          <w:lang w:val="de-DE"/>
        </w:rPr>
      </w:pPr>
      <w:r w:rsidRPr="00D875A2">
        <w:rPr>
          <w:lang w:val="de-DE"/>
        </w:rPr>
        <w:t>Lassen Sie das Browserfenster geöffnet.</w:t>
      </w:r>
    </w:p>
    <w:p w14:paraId="4420ED52" w14:textId="77777777" w:rsidR="003703F9" w:rsidRPr="00D875A2" w:rsidRDefault="00FF1FBE">
      <w:pPr>
        <w:rPr>
          <w:lang w:val="de-DE"/>
        </w:rPr>
      </w:pPr>
      <w:r w:rsidRPr="00D875A2">
        <w:rPr>
          <w:lang w:val="de-DE"/>
        </w:rPr>
        <w:t>Sie haben erfolgreich einen neuen sensiblen Informationstyp erstellt, um Mitarbeiter-IDs nach dem Muster von drei Großbuchstaben, sechs Zahlen und den Schlüsselwörtern "Mitarbeiter" oder "IDs" innerhalb eines Bereichs von 100 Zeichen zu identifizieren.</w:t>
      </w:r>
    </w:p>
    <w:p w14:paraId="3E3D4805" w14:textId="77777777" w:rsidR="003703F9" w:rsidRPr="00D875A2" w:rsidRDefault="00FF1FBE">
      <w:pPr>
        <w:pStyle w:val="Heading2"/>
        <w:rPr>
          <w:lang w:val="de-DE"/>
        </w:rPr>
      </w:pPr>
      <w:r w:rsidRPr="00D875A2">
        <w:rPr>
          <w:lang w:val="de-DE"/>
        </w:rPr>
        <w:t>Übung 2 - Erstellen von EDM-basierten Klassifizierungsinformationen</w:t>
      </w:r>
      <w:commentRangeStart w:id="107"/>
      <w:r w:rsidRPr="00D875A2">
        <w:rPr>
          <w:lang w:val="de-DE"/>
        </w:rPr>
        <w:t xml:space="preserve"> type</w:t>
      </w:r>
      <w:commentRangeEnd w:id="107"/>
      <w:r w:rsidR="0023027D">
        <w:rPr>
          <w:rStyle w:val="CommentReference"/>
          <w:rFonts w:asciiTheme="minorHAnsi" w:eastAsiaTheme="minorHAnsi" w:hAnsiTheme="minorHAnsi" w:cstheme="minorBidi"/>
          <w:color w:val="auto"/>
        </w:rPr>
        <w:commentReference w:id="107"/>
      </w:r>
    </w:p>
    <w:p w14:paraId="4499E3AA" w14:textId="77777777" w:rsidR="003703F9" w:rsidRPr="00D875A2" w:rsidRDefault="00FF1FBE">
      <w:pPr>
        <w:rPr>
          <w:lang w:val="de-DE"/>
        </w:rPr>
      </w:pPr>
      <w:r w:rsidRPr="00D875A2">
        <w:rPr>
          <w:lang w:val="de-DE"/>
        </w:rPr>
        <w:t xml:space="preserve">Als zusätzliches Suchmuster erstellen Sie eine EDM-basierte Klassifikation mit einem Datenbankschema von Mitarbeiterdaten. Die Quelldatei der Datenbank wird mit den folgenden Datenfeldern der Mitarbeiter formatiert: Name, Geburtsdatum, </w:t>
      </w:r>
      <w:proofErr w:type="spellStart"/>
      <w:r w:rsidRPr="00D875A2">
        <w:rPr>
          <w:lang w:val="de-DE"/>
        </w:rPr>
        <w:t>StreetAddress</w:t>
      </w:r>
      <w:proofErr w:type="spellEnd"/>
      <w:r w:rsidRPr="00D875A2">
        <w:rPr>
          <w:lang w:val="de-DE"/>
        </w:rPr>
        <w:t xml:space="preserve"> und </w:t>
      </w:r>
      <w:proofErr w:type="spellStart"/>
      <w:r w:rsidRPr="00D875A2">
        <w:rPr>
          <w:lang w:val="de-DE"/>
        </w:rPr>
        <w:t>EmployeeID</w:t>
      </w:r>
      <w:proofErr w:type="spellEnd"/>
      <w:r w:rsidRPr="00D875A2">
        <w:rPr>
          <w:lang w:val="de-DE"/>
        </w:rPr>
        <w:t>.</w:t>
      </w:r>
    </w:p>
    <w:p w14:paraId="5EBFD190" w14:textId="77777777" w:rsidR="003703F9" w:rsidRPr="00D875A2" w:rsidRDefault="00FF1FBE">
      <w:pPr>
        <w:numPr>
          <w:ilvl w:val="0"/>
          <w:numId w:val="36"/>
        </w:numPr>
        <w:rPr>
          <w:lang w:val="de-DE"/>
        </w:rPr>
      </w:pPr>
      <w:commentRangeStart w:id="108"/>
      <w:r w:rsidRPr="00D875A2">
        <w:rPr>
          <w:lang w:val="de-DE"/>
        </w:rPr>
        <w:t xml:space="preserve">Wählen Sie </w:t>
      </w:r>
      <w:del w:id="109" w:author="Dharti Jagani" w:date="2024-08-14T17:05:00Z" w16du:dateUtc="2024-08-14T11:35:00Z">
        <w:r w:rsidRPr="00D875A2" w:rsidDel="003727EA">
          <w:rPr>
            <w:b/>
            <w:bCs/>
            <w:lang w:val="de-DE"/>
          </w:rPr>
          <w:delText>Data classification</w:delText>
        </w:r>
      </w:del>
      <w:ins w:id="110" w:author="Dharti Jagani" w:date="2024-08-14T17:05:00Z" w16du:dateUtc="2024-08-14T11:35:00Z">
        <w:r w:rsidR="003727EA" w:rsidRPr="00D875A2">
          <w:rPr>
            <w:b/>
            <w:bCs/>
            <w:lang w:val="de-DE"/>
          </w:rPr>
          <w:t>Lösungen</w:t>
        </w:r>
      </w:ins>
      <w:r w:rsidRPr="00D875A2">
        <w:rPr>
          <w:lang w:val="de-DE"/>
          <w:rPrChange w:id="111" w:author="Dharti Jagani" w:date="2024-08-14T17:05:00Z" w16du:dateUtc="2024-08-14T11:35:00Z">
            <w:rPr>
              <w:b/>
              <w:bCs/>
            </w:rPr>
          </w:rPrChange>
        </w:rPr>
        <w:t xml:space="preserve"> &gt; </w:t>
      </w:r>
      <w:ins w:id="112" w:author="Dharti Jagani" w:date="2024-08-14T17:05:00Z" w16du:dateUtc="2024-08-14T11:35:00Z">
        <w:r w:rsidR="003727EA" w:rsidRPr="00D875A2">
          <w:rPr>
            <w:b/>
            <w:bCs/>
            <w:lang w:val="de-DE"/>
          </w:rPr>
          <w:t xml:space="preserve">Data Loss </w:t>
        </w:r>
        <w:proofErr w:type="spellStart"/>
        <w:r w:rsidR="003727EA" w:rsidRPr="00D875A2">
          <w:rPr>
            <w:b/>
            <w:bCs/>
            <w:lang w:val="de-DE"/>
          </w:rPr>
          <w:t>Prevention</w:t>
        </w:r>
        <w:proofErr w:type="spellEnd"/>
        <w:r w:rsidR="003727EA" w:rsidRPr="00D875A2">
          <w:rPr>
            <w:b/>
            <w:bCs/>
            <w:lang w:val="de-DE"/>
          </w:rPr>
          <w:t xml:space="preserve"> </w:t>
        </w:r>
        <w:r w:rsidR="003727EA" w:rsidRPr="00D875A2">
          <w:rPr>
            <w:lang w:val="de-DE"/>
            <w:rPrChange w:id="113" w:author="Dharti Jagani" w:date="2024-08-14T17:05:00Z" w16du:dateUtc="2024-08-14T11:35:00Z">
              <w:rPr>
                <w:b/>
                <w:bCs/>
              </w:rPr>
            </w:rPrChange>
          </w:rPr>
          <w:t>&gt;</w:t>
        </w:r>
      </w:ins>
      <w:r w:rsidRPr="00D875A2">
        <w:rPr>
          <w:b/>
          <w:bCs/>
          <w:lang w:val="de-DE"/>
        </w:rPr>
        <w:t xml:space="preserve"> </w:t>
      </w:r>
      <w:proofErr w:type="spellStart"/>
      <w:r w:rsidRPr="00D875A2">
        <w:rPr>
          <w:b/>
          <w:bCs/>
          <w:lang w:val="de-DE"/>
        </w:rPr>
        <w:t>Klassifizierer</w:t>
      </w:r>
      <w:proofErr w:type="spellEnd"/>
      <w:r w:rsidRPr="00D875A2">
        <w:rPr>
          <w:lang w:val="de-DE"/>
        </w:rPr>
        <w:t xml:space="preserve">, </w:t>
      </w:r>
      <w:del w:id="114" w:author="Dharti Jagani" w:date="2024-08-14T17:05:00Z" w16du:dateUtc="2024-08-14T11:35:00Z">
        <w:r w:rsidRPr="00D875A2" w:rsidDel="003727EA">
          <w:rPr>
            <w:lang w:val="de-DE"/>
          </w:rPr>
          <w:delText xml:space="preserve">go </w:delText>
        </w:r>
      </w:del>
      <w:ins w:id="115" w:author="Dharti Jagani" w:date="2024-08-14T17:05:00Z" w16du:dateUtc="2024-08-14T11:35:00Z">
        <w:r w:rsidR="003727EA" w:rsidRPr="00D875A2">
          <w:rPr>
            <w:lang w:val="de-DE"/>
          </w:rPr>
          <w:t xml:space="preserve">navigieren Sie </w:t>
        </w:r>
      </w:ins>
      <w:r w:rsidRPr="00D875A2">
        <w:rPr>
          <w:lang w:val="de-DE"/>
        </w:rPr>
        <w:t xml:space="preserve">zu </w:t>
      </w:r>
      <w:r w:rsidRPr="00D875A2">
        <w:rPr>
          <w:b/>
          <w:bCs/>
          <w:lang w:val="de-DE"/>
        </w:rPr>
        <w:t>EDM-</w:t>
      </w:r>
      <w:proofErr w:type="spellStart"/>
      <w:r w:rsidRPr="00D875A2">
        <w:rPr>
          <w:b/>
          <w:bCs/>
          <w:lang w:val="de-DE"/>
        </w:rPr>
        <w:t>Klassifizierer</w:t>
      </w:r>
      <w:proofErr w:type="spellEnd"/>
      <w:r w:rsidRPr="00D875A2">
        <w:rPr>
          <w:lang w:val="de-DE"/>
        </w:rPr>
        <w:t xml:space="preserve">, schalten Sie </w:t>
      </w:r>
      <w:r w:rsidRPr="00D875A2">
        <w:rPr>
          <w:b/>
          <w:bCs/>
          <w:lang w:val="de-DE"/>
        </w:rPr>
        <w:t xml:space="preserve">Neue EDM-Erfahrung </w:t>
      </w:r>
      <w:r w:rsidRPr="00D875A2">
        <w:rPr>
          <w:lang w:val="de-DE"/>
        </w:rPr>
        <w:t xml:space="preserve">aus und wählen Sie </w:t>
      </w:r>
      <w:ins w:id="116" w:author="Dharti Jagani" w:date="2024-08-14T17:20:00Z" w16du:dateUtc="2024-08-14T11:50:00Z">
        <w:r w:rsidR="00A3478F" w:rsidRPr="00D875A2">
          <w:rPr>
            <w:lang w:val="de-DE"/>
          </w:rPr>
          <w:t>unter EDM-Schema</w:t>
        </w:r>
      </w:ins>
      <w:r w:rsidRPr="00D875A2">
        <w:rPr>
          <w:b/>
          <w:bCs/>
          <w:lang w:val="de-DE"/>
        </w:rPr>
        <w:t xml:space="preserve"> + EDM-Schema erstellen</w:t>
      </w:r>
      <w:r w:rsidRPr="00D875A2">
        <w:rPr>
          <w:lang w:val="de-DE"/>
        </w:rPr>
        <w:t>, um</w:t>
      </w:r>
      <w:del w:id="117" w:author="Dharti Jagani" w:date="2024-08-14T17:05:00Z" w16du:dateUtc="2024-08-14T11:35:00Z">
        <w:r w:rsidRPr="00D875A2" w:rsidDel="003727EA">
          <w:rPr>
            <w:lang w:val="de-DE"/>
          </w:rPr>
          <w:delText xml:space="preserve">open the right-side pane and </w:delText>
        </w:r>
      </w:del>
      <w:r w:rsidRPr="00D875A2">
        <w:rPr>
          <w:lang w:val="de-DE"/>
        </w:rPr>
        <w:t xml:space="preserve"> eine neue Schemadefinition zu erstellen.</w:t>
      </w:r>
      <w:commentRangeEnd w:id="108"/>
      <w:r w:rsidR="00A3478F">
        <w:rPr>
          <w:rStyle w:val="CommentReference"/>
        </w:rPr>
        <w:commentReference w:id="108"/>
      </w:r>
    </w:p>
    <w:p w14:paraId="07B90BD7" w14:textId="77777777" w:rsidR="003703F9" w:rsidRDefault="00FF1FBE">
      <w:pPr>
        <w:pPrChange w:id="118" w:author="Dharti Jagani" w:date="2024-08-14T17:22:00Z" w16du:dateUtc="2024-08-14T11:52:00Z">
          <w:pPr>
            <w:pStyle w:val="ListParagraph"/>
            <w:numPr>
              <w:numId w:val="36"/>
            </w:numPr>
            <w:tabs>
              <w:tab w:val="num" w:pos="720"/>
            </w:tabs>
            <w:ind w:hanging="360"/>
          </w:pPr>
        </w:pPrChange>
      </w:pPr>
      <w:ins w:id="119" w:author="Dharti Jagani" w:date="2024-08-14T17:22:00Z" w16du:dateUtc="2024-08-14T11:52:00Z">
        <w:r w:rsidRPr="00A3478F">
          <w:rPr>
            <w:noProof/>
          </w:rPr>
          <w:lastRenderedPageBreak/>
          <w:drawing>
            <wp:inline distT="0" distB="0" distL="0" distR="0" wp14:anchorId="464526F4" wp14:editId="45239F53">
              <wp:extent cx="5731510" cy="3232150"/>
              <wp:effectExtent l="0" t="0" r="0" b="6350"/>
              <wp:docPr id="1883443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43763" name="Picture 1" descr="A screenshot of a computer&#10;&#10;Description automatically generated"/>
                      <pic:cNvPicPr/>
                    </pic:nvPicPr>
                    <pic:blipFill>
                      <a:blip r:embed="rId28"/>
                      <a:stretch>
                        <a:fillRect/>
                      </a:stretch>
                    </pic:blipFill>
                    <pic:spPr>
                      <a:xfrm>
                        <a:off x="0" y="0"/>
                        <a:ext cx="5731510" cy="3232150"/>
                      </a:xfrm>
                      <a:prstGeom prst="rect">
                        <a:avLst/>
                      </a:prstGeom>
                    </pic:spPr>
                  </pic:pic>
                </a:graphicData>
              </a:graphic>
            </wp:inline>
          </w:drawing>
        </w:r>
      </w:ins>
      <w:del w:id="120" w:author="Dharti Jagani" w:date="2024-08-14T17:20:00Z" w16du:dateUtc="2024-08-14T11:50:00Z">
        <w:r w:rsidR="009C74FC" w:rsidRPr="009C74FC" w:rsidDel="00A3478F">
          <w:fldChar w:fldCharType="begin"/>
        </w:r>
        <w:r w:rsidR="009C74FC" w:rsidRPr="009C74FC" w:rsidDel="00A3478F">
          <w:delInstrText xml:space="preserve"> INCLUDEPICTURE "https://labondemand.blob.core.windows.net/content/lab149520/instructions237223%5CMedia2%5Cimage15.png" \* MERGEFORMATINET </w:delInstrText>
        </w:r>
        <w:r w:rsidR="009C74FC" w:rsidRPr="009C74FC" w:rsidDel="00A3478F">
          <w:fldChar w:fldCharType="separate"/>
        </w:r>
        <w:r w:rsidR="009C74FC" w:rsidRPr="009C74FC" w:rsidDel="00A3478F">
          <w:rPr>
            <w:noProof/>
          </w:rPr>
          <w:drawing>
            <wp:inline distT="0" distB="0" distL="0" distR="0" wp14:anchorId="7E1C49C3" wp14:editId="05CB21FA">
              <wp:extent cx="5731510" cy="3267710"/>
              <wp:effectExtent l="0" t="0" r="0" b="0"/>
              <wp:docPr id="714776977" name="Picture 710" descr="A screenshot of a computer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7" descr="A screenshot of a computer 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67710"/>
                      </a:xfrm>
                      <a:prstGeom prst="rect">
                        <a:avLst/>
                      </a:prstGeom>
                      <a:noFill/>
                      <a:ln>
                        <a:noFill/>
                      </a:ln>
                    </pic:spPr>
                  </pic:pic>
                </a:graphicData>
              </a:graphic>
            </wp:inline>
          </w:drawing>
        </w:r>
        <w:r w:rsidR="009C74FC" w:rsidRPr="009C74FC" w:rsidDel="00A3478F">
          <w:fldChar w:fldCharType="end"/>
        </w:r>
      </w:del>
    </w:p>
    <w:p w14:paraId="6107DB98" w14:textId="77777777" w:rsidR="003703F9" w:rsidRPr="00D875A2" w:rsidRDefault="00FF1FBE">
      <w:pPr>
        <w:numPr>
          <w:ilvl w:val="0"/>
          <w:numId w:val="36"/>
        </w:numPr>
        <w:rPr>
          <w:lang w:val="de-DE"/>
        </w:rPr>
      </w:pPr>
      <w:r w:rsidRPr="00D875A2">
        <w:rPr>
          <w:lang w:val="de-DE"/>
        </w:rPr>
        <w:t xml:space="preserve">Geben Sie in das Feld </w:t>
      </w:r>
      <w:r w:rsidRPr="00D875A2">
        <w:rPr>
          <w:b/>
          <w:bCs/>
          <w:lang w:val="de-DE"/>
        </w:rPr>
        <w:t xml:space="preserve">Name </w:t>
      </w:r>
      <w:ins w:id="121" w:author="Dharti Jagani" w:date="2024-08-14T17:22:00Z" w16du:dateUtc="2024-08-14T11:52:00Z">
        <w:r w:rsidR="00A3478F" w:rsidRPr="00D875A2">
          <w:rPr>
            <w:b/>
            <w:bCs/>
            <w:color w:val="3A7C22" w:themeColor="accent6" w:themeShade="BF"/>
            <w:lang w:val="de-DE"/>
            <w:rPrChange w:id="122" w:author="Dharti Jagani" w:date="2024-08-14T17:23:00Z" w16du:dateUtc="2024-08-14T11:53:00Z">
              <w:rPr>
                <w:b/>
                <w:bCs/>
              </w:rPr>
            </w:rPrChange>
          </w:rPr>
          <w:t>+++</w:t>
        </w:r>
        <w:proofErr w:type="spellStart"/>
        <w:r w:rsidR="00A3478F" w:rsidRPr="00D875A2">
          <w:rPr>
            <w:b/>
            <w:bCs/>
            <w:color w:val="3A7C22" w:themeColor="accent6" w:themeShade="BF"/>
            <w:lang w:val="de-DE"/>
            <w:rPrChange w:id="123" w:author="Dharti Jagani" w:date="2024-08-14T17:23:00Z" w16du:dateUtc="2024-08-14T11:53:00Z">
              <w:rPr>
                <w:b/>
                <w:bCs/>
              </w:rPr>
            </w:rPrChange>
          </w:rPr>
          <w:t>employeedb</w:t>
        </w:r>
        <w:proofErr w:type="spellEnd"/>
        <w:r w:rsidR="00A3478F" w:rsidRPr="00D875A2">
          <w:rPr>
            <w:b/>
            <w:bCs/>
            <w:color w:val="3A7C22" w:themeColor="accent6" w:themeShade="BF"/>
            <w:lang w:val="de-DE"/>
            <w:rPrChange w:id="124" w:author="Dharti Jagani" w:date="2024-08-14T17:23:00Z" w16du:dateUtc="2024-08-14T11:53:00Z">
              <w:rPr>
                <w:b/>
                <w:bCs/>
              </w:rPr>
            </w:rPrChange>
          </w:rPr>
          <w:t>+++</w:t>
        </w:r>
      </w:ins>
      <w:r w:rsidRPr="00D875A2">
        <w:rPr>
          <w:lang w:val="de-DE"/>
        </w:rPr>
        <w:t xml:space="preserve"> ein.</w:t>
      </w:r>
    </w:p>
    <w:p w14:paraId="058041AB" w14:textId="77777777" w:rsidR="003703F9" w:rsidRPr="00D875A2" w:rsidRDefault="00FF1FBE">
      <w:pPr>
        <w:numPr>
          <w:ilvl w:val="0"/>
          <w:numId w:val="36"/>
        </w:numPr>
        <w:rPr>
          <w:lang w:val="de-DE"/>
        </w:rPr>
      </w:pPr>
      <w:r w:rsidRPr="00D875A2">
        <w:rPr>
          <w:lang w:val="de-DE"/>
        </w:rPr>
        <w:t xml:space="preserve">Geben Sie in das Feld </w:t>
      </w:r>
      <w:r w:rsidRPr="00D875A2">
        <w:rPr>
          <w:b/>
          <w:bCs/>
          <w:lang w:val="de-DE"/>
        </w:rPr>
        <w:t xml:space="preserve">Beschreibung </w:t>
      </w:r>
      <w:r w:rsidRPr="00D875A2">
        <w:rPr>
          <w:b/>
          <w:bCs/>
          <w:color w:val="3A7C22" w:themeColor="accent6" w:themeShade="BF"/>
          <w:lang w:val="de-DE"/>
          <w:rPrChange w:id="125" w:author="Dharti Jagani" w:date="2024-08-14T17:23:00Z" w16du:dateUtc="2024-08-14T11:53:00Z">
            <w:rPr>
              <w:b/>
              <w:bCs/>
            </w:rPr>
          </w:rPrChange>
        </w:rPr>
        <w:t>+++</w:t>
      </w:r>
      <w:proofErr w:type="gramStart"/>
      <w:r w:rsidRPr="00D875A2">
        <w:rPr>
          <w:b/>
          <w:bCs/>
          <w:color w:val="3A7C22" w:themeColor="accent6" w:themeShade="BF"/>
          <w:lang w:val="de-DE"/>
          <w:rPrChange w:id="126" w:author="Dharti Jagani" w:date="2024-08-14T17:23:00Z" w16du:dateUtc="2024-08-14T11:53:00Z">
            <w:rPr>
              <w:b/>
              <w:bCs/>
            </w:rPr>
          </w:rPrChange>
        </w:rPr>
        <w:t>Mitarbeiterdatenbankschema.</w:t>
      </w:r>
      <w:ins w:id="127" w:author="Dharti Jagani" w:date="2024-08-14T17:23:00Z" w16du:dateUtc="2024-08-14T11:53:00Z">
        <w:r w:rsidR="00A3478F" w:rsidRPr="00D875A2">
          <w:rPr>
            <w:b/>
            <w:bCs/>
            <w:color w:val="3A7C22" w:themeColor="accent6" w:themeShade="BF"/>
            <w:lang w:val="de-DE"/>
          </w:rPr>
          <w:t>+</w:t>
        </w:r>
        <w:proofErr w:type="gramEnd"/>
        <w:r w:rsidR="00A3478F" w:rsidRPr="00D875A2">
          <w:rPr>
            <w:b/>
            <w:bCs/>
            <w:color w:val="3A7C22" w:themeColor="accent6" w:themeShade="BF"/>
            <w:lang w:val="de-DE"/>
          </w:rPr>
          <w:t>++</w:t>
        </w:r>
      </w:ins>
      <w:r w:rsidRPr="00D875A2">
        <w:rPr>
          <w:lang w:val="de-DE"/>
        </w:rPr>
        <w:t xml:space="preserve"> ein.</w:t>
      </w:r>
    </w:p>
    <w:p w14:paraId="246402BB" w14:textId="77777777" w:rsidR="003703F9" w:rsidRPr="00D875A2" w:rsidRDefault="00FF1FBE">
      <w:pPr>
        <w:numPr>
          <w:ilvl w:val="0"/>
          <w:numId w:val="36"/>
        </w:numPr>
        <w:rPr>
          <w:lang w:val="de-DE"/>
        </w:rPr>
      </w:pPr>
      <w:r w:rsidRPr="00D875A2">
        <w:rPr>
          <w:lang w:val="de-DE"/>
        </w:rPr>
        <w:t xml:space="preserve">Aktivieren Sie </w:t>
      </w:r>
      <w:r w:rsidRPr="00D875A2">
        <w:rPr>
          <w:b/>
          <w:bCs/>
          <w:lang w:val="de-DE"/>
        </w:rPr>
        <w:t>Begrenzungszeichen und Interpunktion für alle Schemafelder ignorieren</w:t>
      </w:r>
      <w:r w:rsidRPr="00D875A2">
        <w:rPr>
          <w:lang w:val="de-DE"/>
        </w:rPr>
        <w:t>.</w:t>
      </w:r>
    </w:p>
    <w:p w14:paraId="2BC98FF5" w14:textId="77777777" w:rsidR="003703F9" w:rsidRDefault="00FF1FBE">
      <w:del w:id="128" w:author="Dharti Jagani" w:date="2024-08-14T17:23:00Z" w16du:dateUtc="2024-08-14T11:53:00Z">
        <w:r w:rsidRPr="009C74FC" w:rsidDel="00A3478F">
          <w:lastRenderedPageBreak/>
          <w:fldChar w:fldCharType="begin"/>
        </w:r>
        <w:r w:rsidRPr="00D875A2" w:rsidDel="00A3478F">
          <w:rPr>
            <w:lang w:val="de-DE"/>
          </w:rPr>
          <w:delInstrText xml:space="preserve"> INCLUDEPICTURE "/Users/dhartijagani/Library/Group Containers/UBF8T346G9.ms/WebArchiveCopyPasteTempFiles/com.microsoft.Word/image16.png" \* MERGEFORMATINET </w:delInstrText>
        </w:r>
        <w:r w:rsidRPr="009C74FC" w:rsidDel="00A3478F">
          <w:fldChar w:fldCharType="separate"/>
        </w:r>
        <w:r w:rsidRPr="009C74FC" w:rsidDel="00A3478F">
          <w:rPr>
            <w:noProof/>
          </w:rPr>
          <w:drawing>
            <wp:inline distT="0" distB="0" distL="0" distR="0" wp14:anchorId="1E46B79A" wp14:editId="74491FE9">
              <wp:extent cx="5731510" cy="5287010"/>
              <wp:effectExtent l="0" t="0" r="0" b="0"/>
              <wp:docPr id="329641876" name="Picture 709"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8" descr="Broken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5287010"/>
                      </a:xfrm>
                      <a:prstGeom prst="rect">
                        <a:avLst/>
                      </a:prstGeom>
                      <a:noFill/>
                      <a:ln>
                        <a:noFill/>
                      </a:ln>
                    </pic:spPr>
                  </pic:pic>
                </a:graphicData>
              </a:graphic>
            </wp:inline>
          </w:drawing>
        </w:r>
        <w:r w:rsidRPr="009C74FC" w:rsidDel="00A3478F">
          <w:fldChar w:fldCharType="end"/>
        </w:r>
      </w:del>
      <w:ins w:id="129" w:author="Dharti Jagani" w:date="2024-08-14T17:24:00Z" w16du:dateUtc="2024-08-14T11:54:00Z">
        <w:r w:rsidR="00341159" w:rsidRPr="00D875A2">
          <w:rPr>
            <w:noProof/>
            <w:lang w:val="de-DE"/>
          </w:rPr>
          <w:t xml:space="preserve"> </w:t>
        </w:r>
        <w:r w:rsidR="00341159" w:rsidRPr="00341159">
          <w:rPr>
            <w:noProof/>
          </w:rPr>
          <w:lastRenderedPageBreak/>
          <w:drawing>
            <wp:inline distT="0" distB="0" distL="0" distR="0" wp14:anchorId="26256D7D" wp14:editId="70937050">
              <wp:extent cx="5731510" cy="6778625"/>
              <wp:effectExtent l="0" t="0" r="0" b="3175"/>
              <wp:docPr id="1498169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69729" name="Picture 1" descr="A screenshot of a computer&#10;&#10;Description automatically generated"/>
                      <pic:cNvPicPr/>
                    </pic:nvPicPr>
                    <pic:blipFill>
                      <a:blip r:embed="rId31"/>
                      <a:stretch>
                        <a:fillRect/>
                      </a:stretch>
                    </pic:blipFill>
                    <pic:spPr>
                      <a:xfrm>
                        <a:off x="0" y="0"/>
                        <a:ext cx="5731510" cy="6778625"/>
                      </a:xfrm>
                      <a:prstGeom prst="rect">
                        <a:avLst/>
                      </a:prstGeom>
                    </pic:spPr>
                  </pic:pic>
                </a:graphicData>
              </a:graphic>
            </wp:inline>
          </w:drawing>
        </w:r>
      </w:ins>
    </w:p>
    <w:p w14:paraId="6EA4838A" w14:textId="77777777" w:rsidR="003703F9" w:rsidRPr="00D875A2" w:rsidRDefault="00FF1FBE">
      <w:pPr>
        <w:numPr>
          <w:ilvl w:val="0"/>
          <w:numId w:val="36"/>
        </w:numPr>
        <w:rPr>
          <w:lang w:val="de-DE"/>
        </w:rPr>
      </w:pPr>
      <w:r w:rsidRPr="00D875A2">
        <w:rPr>
          <w:lang w:val="de-DE"/>
        </w:rPr>
        <w:t xml:space="preserve">Klicken Sie auf das Dropdown-Menü für </w:t>
      </w:r>
      <w:r w:rsidRPr="00D875A2">
        <w:rPr>
          <w:b/>
          <w:bCs/>
          <w:lang w:val="de-DE"/>
        </w:rPr>
        <w:t xml:space="preserve">Zu ignorierende Begrenzungszeichen und Satzzeichen </w:t>
      </w:r>
      <w:r w:rsidRPr="00D875A2">
        <w:rPr>
          <w:lang w:val="de-DE"/>
        </w:rPr>
        <w:t xml:space="preserve">und wählen Sie </w:t>
      </w:r>
      <w:r w:rsidRPr="00D875A2">
        <w:rPr>
          <w:b/>
          <w:bCs/>
          <w:lang w:val="de-DE"/>
        </w:rPr>
        <w:t>Bindestrich</w:t>
      </w:r>
      <w:r w:rsidRPr="00D875A2">
        <w:rPr>
          <w:lang w:val="de-DE"/>
        </w:rPr>
        <w:t xml:space="preserve">, </w:t>
      </w:r>
      <w:r w:rsidRPr="00D875A2">
        <w:rPr>
          <w:b/>
          <w:bCs/>
          <w:lang w:val="de-DE"/>
        </w:rPr>
        <w:t>Punkt</w:t>
      </w:r>
      <w:r w:rsidRPr="00D875A2">
        <w:rPr>
          <w:lang w:val="de-DE"/>
        </w:rPr>
        <w:t xml:space="preserve">, </w:t>
      </w:r>
      <w:r w:rsidRPr="00D875A2">
        <w:rPr>
          <w:b/>
          <w:bCs/>
          <w:lang w:val="de-DE"/>
        </w:rPr>
        <w:t>Leerzeichen</w:t>
      </w:r>
      <w:r w:rsidRPr="00D875A2">
        <w:rPr>
          <w:lang w:val="de-DE"/>
        </w:rPr>
        <w:t xml:space="preserve">, </w:t>
      </w:r>
      <w:r w:rsidRPr="00D875A2">
        <w:rPr>
          <w:b/>
          <w:bCs/>
          <w:lang w:val="de-DE"/>
        </w:rPr>
        <w:t xml:space="preserve">offene Klammer </w:t>
      </w:r>
      <w:r w:rsidRPr="00D875A2">
        <w:rPr>
          <w:lang w:val="de-DE"/>
        </w:rPr>
        <w:t xml:space="preserve">und </w:t>
      </w:r>
      <w:r w:rsidRPr="00D875A2">
        <w:rPr>
          <w:b/>
          <w:bCs/>
          <w:lang w:val="de-DE"/>
        </w:rPr>
        <w:t>geschlossene Klammer</w:t>
      </w:r>
      <w:r w:rsidRPr="00D875A2">
        <w:rPr>
          <w:lang w:val="de-DE"/>
        </w:rPr>
        <w:t>.</w:t>
      </w:r>
    </w:p>
    <w:p w14:paraId="385747A9" w14:textId="77777777" w:rsidR="003703F9" w:rsidRDefault="00FF1FBE">
      <w:r w:rsidRPr="009C74FC">
        <w:lastRenderedPageBreak/>
        <w:fldChar w:fldCharType="begin"/>
      </w:r>
      <w:r w:rsidRPr="009C74FC">
        <w:instrText xml:space="preserve"> INCLUDEPICTURE "https://labondemand.blob.core.windows.net/content/lab149520/instructions237223%5CMedia2%5Cimage17.png" \* MERGEFORMATINET </w:instrText>
      </w:r>
      <w:r w:rsidRPr="009C74FC">
        <w:fldChar w:fldCharType="separate"/>
      </w:r>
      <w:r w:rsidRPr="009C74FC">
        <w:rPr>
          <w:noProof/>
        </w:rPr>
        <w:drawing>
          <wp:inline distT="0" distB="0" distL="0" distR="0" wp14:anchorId="19FE5442" wp14:editId="02B7F9E6">
            <wp:extent cx="5334637" cy="5603132"/>
            <wp:effectExtent l="0" t="0" r="0" b="0"/>
            <wp:docPr id="449256105" name="Picture 708"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9" descr="Graphical user interface, application 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5160" t="7346"/>
                    <a:stretch/>
                  </pic:blipFill>
                  <pic:spPr bwMode="auto">
                    <a:xfrm>
                      <a:off x="0" y="0"/>
                      <a:ext cx="5418883" cy="5691618"/>
                    </a:xfrm>
                    <a:prstGeom prst="rect">
                      <a:avLst/>
                    </a:prstGeom>
                    <a:noFill/>
                    <a:ln>
                      <a:noFill/>
                    </a:ln>
                    <a:extLst>
                      <a:ext uri="{53640926-AAD7-44D8-BBD7-CCE9431645EC}">
                        <a14:shadowObscured xmlns:a14="http://schemas.microsoft.com/office/drawing/2010/main"/>
                      </a:ext>
                    </a:extLst>
                  </pic:spPr>
                </pic:pic>
              </a:graphicData>
            </a:graphic>
          </wp:inline>
        </w:drawing>
      </w:r>
      <w:r w:rsidRPr="009C74FC">
        <w:fldChar w:fldCharType="end"/>
      </w:r>
    </w:p>
    <w:p w14:paraId="0764E20F" w14:textId="77777777" w:rsidR="003703F9" w:rsidRPr="00D875A2" w:rsidRDefault="00FF1FBE">
      <w:pPr>
        <w:numPr>
          <w:ilvl w:val="0"/>
          <w:numId w:val="36"/>
        </w:numPr>
        <w:rPr>
          <w:lang w:val="de-DE"/>
        </w:rPr>
      </w:pPr>
      <w:r w:rsidRPr="00D875A2">
        <w:rPr>
          <w:lang w:val="de-DE"/>
        </w:rPr>
        <w:t xml:space="preserve">Geben Sie im ersten Schema-Feldnamen </w:t>
      </w:r>
      <w:ins w:id="130" w:author="Dharti Jagani" w:date="2024-08-14T17:26:00Z" w16du:dateUtc="2024-08-14T11:56:00Z">
        <w:r w:rsidR="00341159" w:rsidRPr="00D875A2">
          <w:rPr>
            <w:b/>
            <w:bCs/>
            <w:color w:val="3A7C22" w:themeColor="accent6" w:themeShade="BF"/>
            <w:lang w:val="de-DE"/>
            <w:rPrChange w:id="131" w:author="Dharti Jagani" w:date="2024-08-14T17:26:00Z" w16du:dateUtc="2024-08-14T11:56:00Z">
              <w:rPr>
                <w:b/>
                <w:bCs/>
              </w:rPr>
            </w:rPrChange>
          </w:rPr>
          <w:t>+++Name+++</w:t>
        </w:r>
      </w:ins>
      <w:r w:rsidRPr="00D875A2">
        <w:rPr>
          <w:lang w:val="de-DE"/>
        </w:rPr>
        <w:t xml:space="preserve"> ein und markieren Sie das Kästchen </w:t>
      </w:r>
      <w:r w:rsidRPr="00D875A2">
        <w:rPr>
          <w:b/>
          <w:bCs/>
          <w:lang w:val="de-DE"/>
        </w:rPr>
        <w:t>Feld ist durchsuchbar</w:t>
      </w:r>
      <w:r w:rsidRPr="00D875A2">
        <w:rPr>
          <w:lang w:val="de-DE"/>
        </w:rPr>
        <w:t>.</w:t>
      </w:r>
    </w:p>
    <w:p w14:paraId="44410DC0" w14:textId="77777777" w:rsidR="003703F9" w:rsidRPr="00D875A2" w:rsidRDefault="00FF1FBE">
      <w:pPr>
        <w:numPr>
          <w:ilvl w:val="0"/>
          <w:numId w:val="36"/>
        </w:numPr>
        <w:rPr>
          <w:lang w:val="de-DE"/>
        </w:rPr>
      </w:pPr>
      <w:r w:rsidRPr="00D875A2">
        <w:rPr>
          <w:lang w:val="de-DE"/>
        </w:rPr>
        <w:t xml:space="preserve">Wählen Sie </w:t>
      </w:r>
      <w:r w:rsidRPr="00D875A2">
        <w:rPr>
          <w:b/>
          <w:bCs/>
          <w:lang w:val="de-DE"/>
        </w:rPr>
        <w:t xml:space="preserve">+ Schemadatenfeld hinzufügen </w:t>
      </w:r>
      <w:r w:rsidRPr="00D875A2">
        <w:rPr>
          <w:lang w:val="de-DE"/>
        </w:rPr>
        <w:t>am unteren Ende.</w:t>
      </w:r>
    </w:p>
    <w:p w14:paraId="0EB9505A" w14:textId="77777777" w:rsidR="003703F9" w:rsidRDefault="00FF1FBE">
      <w:r w:rsidRPr="009C74FC">
        <w:lastRenderedPageBreak/>
        <w:fldChar w:fldCharType="begin"/>
      </w:r>
      <w:r w:rsidRPr="009C74FC">
        <w:instrText xml:space="preserve"> INCLUDEPICTURE "/Users/dhartijagani/Library/Group Containers/UBF8T346G9.ms/WebArchiveCopyPasteTempFiles/com.microsoft.Word/image18.png" \* MERGEFORMATINET </w:instrText>
      </w:r>
      <w:r w:rsidRPr="009C74FC">
        <w:fldChar w:fldCharType="separate"/>
      </w:r>
      <w:r w:rsidRPr="009C74FC">
        <w:rPr>
          <w:noProof/>
        </w:rPr>
        <w:drawing>
          <wp:inline distT="0" distB="0" distL="0" distR="0" wp14:anchorId="4CF31C20" wp14:editId="501AA9F3">
            <wp:extent cx="5000017" cy="5542937"/>
            <wp:effectExtent l="0" t="0" r="3810" b="0"/>
            <wp:docPr id="1394257351" name="Picture 707"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0" descr="BrokenImage"/>
                    <pic:cNvPicPr>
                      <a:picLocks noChangeAspect="1" noChangeArrowheads="1"/>
                    </pic:cNvPicPr>
                  </pic:nvPicPr>
                  <pic:blipFill rotWithShape="1">
                    <a:blip r:embed="rId33">
                      <a:extLst>
                        <a:ext uri="{28A0092B-C50C-407E-A947-70E740481C1C}">
                          <a14:useLocalDpi xmlns:a14="http://schemas.microsoft.com/office/drawing/2010/main" val="0"/>
                        </a:ext>
                      </a:extLst>
                    </a:blip>
                    <a:srcRect l="57027" t="6340"/>
                    <a:stretch/>
                  </pic:blipFill>
                  <pic:spPr bwMode="auto">
                    <a:xfrm>
                      <a:off x="0" y="0"/>
                      <a:ext cx="5020892" cy="5566079"/>
                    </a:xfrm>
                    <a:prstGeom prst="rect">
                      <a:avLst/>
                    </a:prstGeom>
                    <a:noFill/>
                    <a:ln>
                      <a:noFill/>
                    </a:ln>
                    <a:extLst>
                      <a:ext uri="{53640926-AAD7-44D8-BBD7-CCE9431645EC}">
                        <a14:shadowObscured xmlns:a14="http://schemas.microsoft.com/office/drawing/2010/main"/>
                      </a:ext>
                    </a:extLst>
                  </pic:spPr>
                </pic:pic>
              </a:graphicData>
            </a:graphic>
          </wp:inline>
        </w:drawing>
      </w:r>
      <w:r w:rsidRPr="009C74FC">
        <w:fldChar w:fldCharType="end"/>
      </w:r>
    </w:p>
    <w:p w14:paraId="764C38C0" w14:textId="77777777" w:rsidR="003703F9" w:rsidRPr="00D875A2" w:rsidRDefault="00FF1FBE">
      <w:pPr>
        <w:numPr>
          <w:ilvl w:val="0"/>
          <w:numId w:val="36"/>
        </w:numPr>
        <w:rPr>
          <w:lang w:val="de-DE"/>
        </w:rPr>
      </w:pPr>
      <w:r w:rsidRPr="00D875A2">
        <w:rPr>
          <w:lang w:val="de-DE"/>
        </w:rPr>
        <w:t xml:space="preserve">Geben Sie unter </w:t>
      </w:r>
      <w:r w:rsidRPr="00D875A2">
        <w:rPr>
          <w:b/>
          <w:bCs/>
          <w:lang w:val="de-DE"/>
        </w:rPr>
        <w:t>Schema-Feldname</w:t>
      </w:r>
      <w:r w:rsidRPr="00D875A2">
        <w:rPr>
          <w:lang w:val="de-DE"/>
        </w:rPr>
        <w:t xml:space="preserve">, unterhalb von </w:t>
      </w:r>
      <w:r w:rsidRPr="00D875A2">
        <w:rPr>
          <w:b/>
          <w:bCs/>
          <w:lang w:val="de-DE"/>
        </w:rPr>
        <w:t>Schema-Feld Nr. 2</w:t>
      </w:r>
      <w:r w:rsidRPr="00D875A2">
        <w:rPr>
          <w:lang w:val="de-DE"/>
        </w:rPr>
        <w:t xml:space="preserve">, </w:t>
      </w:r>
      <w:ins w:id="132" w:author="Dharti Jagani" w:date="2024-08-14T17:27:00Z" w16du:dateUtc="2024-08-14T11:57:00Z">
        <w:r w:rsidR="00341159" w:rsidRPr="00D875A2">
          <w:rPr>
            <w:b/>
            <w:bCs/>
            <w:color w:val="3A7C22" w:themeColor="accent6" w:themeShade="BF"/>
            <w:lang w:val="de-DE"/>
            <w:rPrChange w:id="133" w:author="Dharti Jagani" w:date="2024-08-14T17:27:00Z" w16du:dateUtc="2024-08-14T11:57:00Z">
              <w:rPr>
                <w:b/>
                <w:bCs/>
              </w:rPr>
            </w:rPrChange>
          </w:rPr>
          <w:t>+++Geburtsdatum+++</w:t>
        </w:r>
      </w:ins>
      <w:r w:rsidRPr="00D875A2">
        <w:rPr>
          <w:lang w:val="de-DE"/>
        </w:rPr>
        <w:t xml:space="preserve"> ein.</w:t>
      </w:r>
    </w:p>
    <w:p w14:paraId="652A1675" w14:textId="77777777" w:rsidR="003703F9" w:rsidRPr="00D875A2" w:rsidRDefault="00FF1FBE">
      <w:pPr>
        <w:numPr>
          <w:ilvl w:val="0"/>
          <w:numId w:val="36"/>
        </w:numPr>
        <w:rPr>
          <w:lang w:val="de-DE"/>
        </w:rPr>
      </w:pPr>
      <w:r w:rsidRPr="00D875A2">
        <w:rPr>
          <w:lang w:val="de-DE"/>
        </w:rPr>
        <w:t xml:space="preserve">Wählen Sie erneut </w:t>
      </w:r>
      <w:r w:rsidRPr="00D875A2">
        <w:rPr>
          <w:b/>
          <w:bCs/>
          <w:lang w:val="de-DE"/>
        </w:rPr>
        <w:t xml:space="preserve">+ Schemadatenfeld hinzufügen </w:t>
      </w:r>
      <w:r w:rsidRPr="00D875A2">
        <w:rPr>
          <w:lang w:val="de-DE"/>
        </w:rPr>
        <w:t>am unteren Ende.</w:t>
      </w:r>
    </w:p>
    <w:p w14:paraId="1AAC7853" w14:textId="77777777" w:rsidR="003703F9" w:rsidRPr="00D875A2" w:rsidRDefault="00FF1FBE">
      <w:pPr>
        <w:numPr>
          <w:ilvl w:val="0"/>
          <w:numId w:val="36"/>
        </w:numPr>
        <w:rPr>
          <w:lang w:val="de-DE"/>
        </w:rPr>
      </w:pPr>
      <w:r w:rsidRPr="00D875A2">
        <w:rPr>
          <w:lang w:val="de-DE"/>
        </w:rPr>
        <w:t xml:space="preserve">Geben Sie unter </w:t>
      </w:r>
      <w:r w:rsidRPr="00D875A2">
        <w:rPr>
          <w:b/>
          <w:bCs/>
          <w:lang w:val="de-DE"/>
        </w:rPr>
        <w:t>Schema-Feldname</w:t>
      </w:r>
      <w:r w:rsidRPr="00D875A2">
        <w:rPr>
          <w:lang w:val="de-DE"/>
        </w:rPr>
        <w:t xml:space="preserve">, unterhalb von </w:t>
      </w:r>
      <w:r w:rsidRPr="00D875A2">
        <w:rPr>
          <w:b/>
          <w:bCs/>
          <w:lang w:val="de-DE"/>
        </w:rPr>
        <w:t>Schema-Feld Nr. 3</w:t>
      </w:r>
      <w:r w:rsidRPr="00D875A2">
        <w:rPr>
          <w:lang w:val="de-DE"/>
        </w:rPr>
        <w:t xml:space="preserve">, </w:t>
      </w:r>
      <w:ins w:id="134" w:author="Dharti Jagani" w:date="2024-08-14T17:27:00Z" w16du:dateUtc="2024-08-14T11:57:00Z">
        <w:r w:rsidR="00341159" w:rsidRPr="00D875A2">
          <w:rPr>
            <w:b/>
            <w:bCs/>
            <w:color w:val="3A7C22" w:themeColor="accent6" w:themeShade="BF"/>
            <w:lang w:val="de-DE"/>
            <w:rPrChange w:id="135" w:author="Dharti Jagani" w:date="2024-08-14T17:27:00Z" w16du:dateUtc="2024-08-14T11:57:00Z">
              <w:rPr>
                <w:b/>
                <w:bCs/>
              </w:rPr>
            </w:rPrChange>
          </w:rPr>
          <w:t>+++</w:t>
        </w:r>
        <w:proofErr w:type="spellStart"/>
        <w:r w:rsidR="00341159" w:rsidRPr="00D875A2">
          <w:rPr>
            <w:b/>
            <w:bCs/>
            <w:color w:val="3A7C22" w:themeColor="accent6" w:themeShade="BF"/>
            <w:lang w:val="de-DE"/>
            <w:rPrChange w:id="136" w:author="Dharti Jagani" w:date="2024-08-14T17:27:00Z" w16du:dateUtc="2024-08-14T11:57:00Z">
              <w:rPr>
                <w:b/>
                <w:bCs/>
              </w:rPr>
            </w:rPrChange>
          </w:rPr>
          <w:t>StreetAddress</w:t>
        </w:r>
        <w:proofErr w:type="spellEnd"/>
        <w:r w:rsidR="00341159" w:rsidRPr="00D875A2">
          <w:rPr>
            <w:b/>
            <w:bCs/>
            <w:color w:val="3A7C22" w:themeColor="accent6" w:themeShade="BF"/>
            <w:lang w:val="de-DE"/>
            <w:rPrChange w:id="137" w:author="Dharti Jagani" w:date="2024-08-14T17:27:00Z" w16du:dateUtc="2024-08-14T11:57:00Z">
              <w:rPr>
                <w:b/>
                <w:bCs/>
              </w:rPr>
            </w:rPrChange>
          </w:rPr>
          <w:t>+++</w:t>
        </w:r>
      </w:ins>
      <w:r w:rsidRPr="00D875A2">
        <w:rPr>
          <w:lang w:val="de-DE"/>
        </w:rPr>
        <w:t xml:space="preserve"> ein.</w:t>
      </w:r>
    </w:p>
    <w:p w14:paraId="6590B841" w14:textId="77777777" w:rsidR="003703F9" w:rsidRPr="00D875A2" w:rsidRDefault="00FF1FBE">
      <w:pPr>
        <w:numPr>
          <w:ilvl w:val="0"/>
          <w:numId w:val="36"/>
        </w:numPr>
        <w:rPr>
          <w:lang w:val="de-DE"/>
        </w:rPr>
      </w:pPr>
      <w:r w:rsidRPr="00D875A2">
        <w:rPr>
          <w:lang w:val="de-DE"/>
        </w:rPr>
        <w:t xml:space="preserve">Wählen Sie </w:t>
      </w:r>
      <w:r w:rsidRPr="00D875A2">
        <w:rPr>
          <w:b/>
          <w:bCs/>
          <w:lang w:val="de-DE"/>
        </w:rPr>
        <w:t xml:space="preserve">ein </w:t>
      </w:r>
      <w:r w:rsidRPr="00D875A2">
        <w:rPr>
          <w:lang w:val="de-DE"/>
        </w:rPr>
        <w:t xml:space="preserve">letztes Mal am unteren Ende </w:t>
      </w:r>
      <w:r w:rsidRPr="00D875A2">
        <w:rPr>
          <w:b/>
          <w:bCs/>
          <w:lang w:val="de-DE"/>
        </w:rPr>
        <w:t>+ Schemadatenfeld hinzufügen</w:t>
      </w:r>
      <w:r w:rsidRPr="00D875A2">
        <w:rPr>
          <w:lang w:val="de-DE"/>
        </w:rPr>
        <w:t>.</w:t>
      </w:r>
    </w:p>
    <w:p w14:paraId="7BF986FA" w14:textId="77777777" w:rsidR="003703F9" w:rsidRPr="00D875A2" w:rsidRDefault="00FF1FBE">
      <w:pPr>
        <w:numPr>
          <w:ilvl w:val="0"/>
          <w:numId w:val="36"/>
        </w:numPr>
        <w:rPr>
          <w:lang w:val="de-DE"/>
        </w:rPr>
      </w:pPr>
      <w:r w:rsidRPr="00D875A2">
        <w:rPr>
          <w:lang w:val="de-DE"/>
        </w:rPr>
        <w:t xml:space="preserve">Geben Sie unter </w:t>
      </w:r>
      <w:r w:rsidRPr="00D875A2">
        <w:rPr>
          <w:b/>
          <w:bCs/>
          <w:lang w:val="de-DE"/>
        </w:rPr>
        <w:t>Schema-Feldname</w:t>
      </w:r>
      <w:r w:rsidRPr="00D875A2">
        <w:rPr>
          <w:lang w:val="de-DE"/>
        </w:rPr>
        <w:t xml:space="preserve">, unterhalb von </w:t>
      </w:r>
      <w:r w:rsidRPr="00D875A2">
        <w:rPr>
          <w:b/>
          <w:bCs/>
          <w:lang w:val="de-DE"/>
        </w:rPr>
        <w:t>Schema-Feld #4</w:t>
      </w:r>
      <w:r w:rsidRPr="00D875A2">
        <w:rPr>
          <w:lang w:val="de-DE"/>
        </w:rPr>
        <w:t xml:space="preserve">, </w:t>
      </w:r>
      <w:ins w:id="138" w:author="Dharti Jagani" w:date="2024-08-14T17:27:00Z" w16du:dateUtc="2024-08-14T11:57:00Z">
        <w:r w:rsidR="00341159" w:rsidRPr="00D875A2">
          <w:rPr>
            <w:b/>
            <w:bCs/>
            <w:color w:val="3A7C22" w:themeColor="accent6" w:themeShade="BF"/>
            <w:lang w:val="de-DE"/>
            <w:rPrChange w:id="139" w:author="Dharti Jagani" w:date="2024-08-14T17:27:00Z" w16du:dateUtc="2024-08-14T11:57:00Z">
              <w:rPr>
                <w:b/>
                <w:bCs/>
              </w:rPr>
            </w:rPrChange>
          </w:rPr>
          <w:t>+++</w:t>
        </w:r>
        <w:proofErr w:type="spellStart"/>
        <w:r w:rsidR="00341159" w:rsidRPr="00D875A2">
          <w:rPr>
            <w:b/>
            <w:bCs/>
            <w:color w:val="3A7C22" w:themeColor="accent6" w:themeShade="BF"/>
            <w:lang w:val="de-DE"/>
            <w:rPrChange w:id="140" w:author="Dharti Jagani" w:date="2024-08-14T17:27:00Z" w16du:dateUtc="2024-08-14T11:57:00Z">
              <w:rPr>
                <w:b/>
                <w:bCs/>
              </w:rPr>
            </w:rPrChange>
          </w:rPr>
          <w:t>EmployeeID</w:t>
        </w:r>
        <w:proofErr w:type="spellEnd"/>
        <w:r w:rsidR="00341159" w:rsidRPr="00D875A2">
          <w:rPr>
            <w:b/>
            <w:bCs/>
            <w:color w:val="3A7C22" w:themeColor="accent6" w:themeShade="BF"/>
            <w:lang w:val="de-DE"/>
            <w:rPrChange w:id="141" w:author="Dharti Jagani" w:date="2024-08-14T17:27:00Z" w16du:dateUtc="2024-08-14T11:57:00Z">
              <w:rPr>
                <w:b/>
                <w:bCs/>
              </w:rPr>
            </w:rPrChange>
          </w:rPr>
          <w:t>+++</w:t>
        </w:r>
      </w:ins>
      <w:r w:rsidRPr="00D875A2">
        <w:rPr>
          <w:lang w:val="de-DE"/>
        </w:rPr>
        <w:t xml:space="preserve"> ein.</w:t>
      </w:r>
    </w:p>
    <w:p w14:paraId="2EBC1E35" w14:textId="77777777" w:rsidR="003703F9" w:rsidRDefault="00FF1FBE">
      <w:pPr>
        <w:numPr>
          <w:ilvl w:val="0"/>
          <w:numId w:val="36"/>
        </w:numPr>
      </w:pPr>
      <w:r w:rsidRPr="009C74FC">
        <w:t xml:space="preserve">Select </w:t>
      </w:r>
      <w:r w:rsidRPr="009C74FC">
        <w:rPr>
          <w:b/>
          <w:bCs/>
        </w:rPr>
        <w:t xml:space="preserve">Field </w:t>
      </w:r>
      <w:proofErr w:type="spellStart"/>
      <w:r w:rsidRPr="009C74FC">
        <w:rPr>
          <w:b/>
          <w:bCs/>
        </w:rPr>
        <w:t>ist</w:t>
      </w:r>
      <w:proofErr w:type="spellEnd"/>
      <w:r w:rsidRPr="009C74FC">
        <w:rPr>
          <w:b/>
          <w:bCs/>
        </w:rPr>
        <w:t xml:space="preserve"> </w:t>
      </w:r>
      <w:proofErr w:type="spellStart"/>
      <w:r w:rsidRPr="009C74FC">
        <w:rPr>
          <w:b/>
          <w:bCs/>
        </w:rPr>
        <w:t>durchsuchbar</w:t>
      </w:r>
      <w:proofErr w:type="spellEnd"/>
      <w:r w:rsidRPr="009C74FC">
        <w:t>.</w:t>
      </w:r>
    </w:p>
    <w:p w14:paraId="01DF94A0" w14:textId="77777777" w:rsidR="003703F9" w:rsidRDefault="00FF1FBE">
      <w:pPr>
        <w:numPr>
          <w:ilvl w:val="0"/>
          <w:numId w:val="36"/>
        </w:numPr>
      </w:pPr>
      <w:proofErr w:type="spellStart"/>
      <w:r w:rsidRPr="009C74FC">
        <w:t>Wählen</w:t>
      </w:r>
      <w:proofErr w:type="spellEnd"/>
      <w:r w:rsidRPr="009C74FC">
        <w:t xml:space="preserve"> Sie </w:t>
      </w:r>
      <w:proofErr w:type="spellStart"/>
      <w:r w:rsidRPr="009C74FC">
        <w:rPr>
          <w:b/>
          <w:bCs/>
        </w:rPr>
        <w:t>Speichern</w:t>
      </w:r>
      <w:proofErr w:type="spellEnd"/>
      <w:r w:rsidRPr="009C74FC">
        <w:t>.</w:t>
      </w:r>
    </w:p>
    <w:p w14:paraId="79556888" w14:textId="77777777" w:rsidR="003703F9" w:rsidRDefault="00FF1FBE">
      <w:r w:rsidRPr="009C74FC">
        <w:lastRenderedPageBreak/>
        <w:fldChar w:fldCharType="begin"/>
      </w:r>
      <w:r w:rsidRPr="009C74FC">
        <w:instrText xml:space="preserve"> INCLUDEPICTURE "https://labondemand.blob.core.windows.net/content/lab149520/instructions237223%5CMedia2%5Cimage19.png" \* MERGEFORMATINET </w:instrText>
      </w:r>
      <w:r w:rsidRPr="009C74FC">
        <w:fldChar w:fldCharType="separate"/>
      </w:r>
      <w:r w:rsidRPr="009C74FC">
        <w:rPr>
          <w:noProof/>
        </w:rPr>
        <w:drawing>
          <wp:inline distT="0" distB="0" distL="0" distR="0" wp14:anchorId="258AE1A7" wp14:editId="143CA403">
            <wp:extent cx="2560293" cy="2691549"/>
            <wp:effectExtent l="0" t="0" r="5715" b="1270"/>
            <wp:docPr id="2059660372" name="Picture 706"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1" descr="Graphical user interface, application Description automatically generated"/>
                    <pic:cNvPicPr>
                      <a:picLocks noChangeAspect="1" noChangeArrowheads="1"/>
                    </pic:cNvPicPr>
                  </pic:nvPicPr>
                  <pic:blipFill rotWithShape="1">
                    <a:blip r:embed="rId34">
                      <a:extLst>
                        <a:ext uri="{28A0092B-C50C-407E-A947-70E740481C1C}">
                          <a14:useLocalDpi xmlns:a14="http://schemas.microsoft.com/office/drawing/2010/main" val="0"/>
                        </a:ext>
                      </a:extLst>
                    </a:blip>
                    <a:srcRect l="55330" t="7675"/>
                    <a:stretch/>
                  </pic:blipFill>
                  <pic:spPr bwMode="auto">
                    <a:xfrm>
                      <a:off x="0" y="0"/>
                      <a:ext cx="2560293" cy="2691549"/>
                    </a:xfrm>
                    <a:prstGeom prst="rect">
                      <a:avLst/>
                    </a:prstGeom>
                    <a:noFill/>
                    <a:ln>
                      <a:noFill/>
                    </a:ln>
                    <a:extLst>
                      <a:ext uri="{53640926-AAD7-44D8-BBD7-CCE9431645EC}">
                        <a14:shadowObscured xmlns:a14="http://schemas.microsoft.com/office/drawing/2010/main"/>
                      </a:ext>
                    </a:extLst>
                  </pic:spPr>
                </pic:pic>
              </a:graphicData>
            </a:graphic>
          </wp:inline>
        </w:drawing>
      </w:r>
      <w:r w:rsidRPr="009C74FC">
        <w:fldChar w:fldCharType="end"/>
      </w:r>
    </w:p>
    <w:p w14:paraId="5C982244" w14:textId="77777777" w:rsidR="003703F9" w:rsidRPr="00D875A2" w:rsidRDefault="00FF1FBE">
      <w:pPr>
        <w:numPr>
          <w:ilvl w:val="0"/>
          <w:numId w:val="36"/>
        </w:numPr>
        <w:rPr>
          <w:lang w:val="de-DE"/>
        </w:rPr>
      </w:pPr>
      <w:r w:rsidRPr="00D875A2">
        <w:rPr>
          <w:lang w:val="de-DE"/>
        </w:rPr>
        <w:t xml:space="preserve">Wählen Sie im linken Bereich </w:t>
      </w:r>
      <w:r w:rsidRPr="00D875A2">
        <w:rPr>
          <w:b/>
          <w:bCs/>
          <w:lang w:val="de-DE"/>
        </w:rPr>
        <w:t xml:space="preserve">EDM-Sensitivitätsinfotypen </w:t>
      </w:r>
      <w:r w:rsidRPr="00D875A2">
        <w:rPr>
          <w:lang w:val="de-DE"/>
        </w:rPr>
        <w:t xml:space="preserve">aus und wählen Sie </w:t>
      </w:r>
      <w:r w:rsidRPr="00D875A2">
        <w:rPr>
          <w:b/>
          <w:bCs/>
          <w:lang w:val="de-DE"/>
        </w:rPr>
        <w:t>+ EDM-Sensitivitätsinfotyp erstellen</w:t>
      </w:r>
      <w:r w:rsidRPr="00D875A2">
        <w:rPr>
          <w:lang w:val="de-DE"/>
        </w:rPr>
        <w:t xml:space="preserve">, um den Assistenten für </w:t>
      </w:r>
      <w:r w:rsidRPr="00D875A2">
        <w:rPr>
          <w:b/>
          <w:bCs/>
          <w:lang w:val="de-DE"/>
        </w:rPr>
        <w:t xml:space="preserve">das EDM-Regelpaket </w:t>
      </w:r>
      <w:r w:rsidRPr="00D875A2">
        <w:rPr>
          <w:lang w:val="de-DE"/>
        </w:rPr>
        <w:t>zu öffnen.</w:t>
      </w:r>
    </w:p>
    <w:p w14:paraId="53677B05" w14:textId="77777777" w:rsidR="003703F9" w:rsidRDefault="00FF1FBE">
      <w:del w:id="142" w:author="Dharti Jagani" w:date="2024-08-14T17:29:00Z" w16du:dateUtc="2024-08-14T11:59:00Z">
        <w:r w:rsidRPr="009C74FC" w:rsidDel="00341159">
          <w:lastRenderedPageBreak/>
          <w:fldChar w:fldCharType="begin"/>
        </w:r>
        <w:r w:rsidRPr="009C74FC" w:rsidDel="00341159">
          <w:delInstrText xml:space="preserve"> INCLUDEPICTURE "https://labondemand.blob.core.windows.net/content/lab149520/instructions237223%5CMedia2%5Cimage20.png" \* MERGEFORMATINET </w:delInstrText>
        </w:r>
        <w:r w:rsidRPr="009C74FC" w:rsidDel="00341159">
          <w:fldChar w:fldCharType="separate"/>
        </w:r>
        <w:r w:rsidRPr="009C74FC" w:rsidDel="00341159">
          <w:rPr>
            <w:noProof/>
          </w:rPr>
          <w:drawing>
            <wp:inline distT="0" distB="0" distL="0" distR="0" wp14:anchorId="5BFF77F7" wp14:editId="2979621E">
              <wp:extent cx="5731510" cy="2915285"/>
              <wp:effectExtent l="0" t="0" r="0" b="5715"/>
              <wp:docPr id="557270183" name="Picture 705"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2" descr="Graphical user interface, application 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915285"/>
                      </a:xfrm>
                      <a:prstGeom prst="rect">
                        <a:avLst/>
                      </a:prstGeom>
                      <a:noFill/>
                      <a:ln>
                        <a:noFill/>
                      </a:ln>
                    </pic:spPr>
                  </pic:pic>
                </a:graphicData>
              </a:graphic>
            </wp:inline>
          </w:drawing>
        </w:r>
        <w:r w:rsidRPr="009C74FC" w:rsidDel="00341159">
          <w:fldChar w:fldCharType="end"/>
        </w:r>
      </w:del>
      <w:ins w:id="143" w:author="Dharti Jagani" w:date="2024-08-14T17:30:00Z" w16du:dateUtc="2024-08-14T12:00:00Z">
        <w:r w:rsidR="00341159" w:rsidRPr="00341159">
          <w:rPr>
            <w:noProof/>
          </w:rPr>
          <w:drawing>
            <wp:inline distT="0" distB="0" distL="0" distR="0" wp14:anchorId="270F49ED" wp14:editId="09B9C1EB">
              <wp:extent cx="5731510" cy="3041015"/>
              <wp:effectExtent l="0" t="0" r="0" b="0"/>
              <wp:docPr id="789909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09801" name=""/>
                      <pic:cNvPicPr/>
                    </pic:nvPicPr>
                    <pic:blipFill>
                      <a:blip r:embed="rId36"/>
                      <a:stretch>
                        <a:fillRect/>
                      </a:stretch>
                    </pic:blipFill>
                    <pic:spPr>
                      <a:xfrm>
                        <a:off x="0" y="0"/>
                        <a:ext cx="5731510" cy="3041015"/>
                      </a:xfrm>
                      <a:prstGeom prst="rect">
                        <a:avLst/>
                      </a:prstGeom>
                    </pic:spPr>
                  </pic:pic>
                </a:graphicData>
              </a:graphic>
            </wp:inline>
          </w:drawing>
        </w:r>
      </w:ins>
    </w:p>
    <w:p w14:paraId="43E7535F" w14:textId="77777777" w:rsidR="003703F9" w:rsidRPr="00D875A2" w:rsidRDefault="00FF1FBE">
      <w:pPr>
        <w:numPr>
          <w:ilvl w:val="0"/>
          <w:numId w:val="36"/>
        </w:numPr>
        <w:rPr>
          <w:lang w:val="de-DE"/>
        </w:rPr>
      </w:pPr>
      <w:r w:rsidRPr="00D875A2">
        <w:rPr>
          <w:lang w:val="de-DE"/>
        </w:rPr>
        <w:t xml:space="preserve">Wählen Sie auf der Seite </w:t>
      </w:r>
      <w:r w:rsidRPr="00D875A2">
        <w:rPr>
          <w:b/>
          <w:bCs/>
          <w:lang w:val="de-DE"/>
        </w:rPr>
        <w:t xml:space="preserve">Datenspeicherschema definieren </w:t>
      </w:r>
      <w:r w:rsidRPr="00D875A2">
        <w:rPr>
          <w:lang w:val="de-DE"/>
        </w:rPr>
        <w:t xml:space="preserve">die Option </w:t>
      </w:r>
      <w:r w:rsidRPr="00D875A2">
        <w:rPr>
          <w:b/>
          <w:bCs/>
          <w:lang w:val="de-DE"/>
        </w:rPr>
        <w:t>Ein vorhandenes EDM-Schema auswählen</w:t>
      </w:r>
      <w:r w:rsidRPr="00D875A2">
        <w:rPr>
          <w:lang w:val="de-DE"/>
        </w:rPr>
        <w:t>.</w:t>
      </w:r>
    </w:p>
    <w:p w14:paraId="1C763436" w14:textId="77777777" w:rsidR="003703F9" w:rsidRDefault="00FF1FBE">
      <w:r w:rsidRPr="009C74FC">
        <w:lastRenderedPageBreak/>
        <w:fldChar w:fldCharType="begin"/>
      </w:r>
      <w:r w:rsidRPr="009C74FC">
        <w:instrText xml:space="preserve"> INCLUDEPICTURE "https://labondemand.blob.core.windows.net/content/lab149520/instructions237223%5CMedia2%5Cimage21.png" \* MERGEFORMATINET </w:instrText>
      </w:r>
      <w:r w:rsidRPr="009C74FC">
        <w:fldChar w:fldCharType="separate"/>
      </w:r>
      <w:r w:rsidRPr="009C74FC">
        <w:rPr>
          <w:noProof/>
        </w:rPr>
        <w:drawing>
          <wp:inline distT="0" distB="0" distL="0" distR="0" wp14:anchorId="72AA36B0" wp14:editId="5431BB2D">
            <wp:extent cx="5731510" cy="2711004"/>
            <wp:effectExtent l="0" t="0" r="0" b="0"/>
            <wp:docPr id="98979975" name="Picture 704"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3" descr="Graphical user interface, application Description automatically generated"/>
                    <pic:cNvPicPr>
                      <a:picLocks noChangeAspect="1" noChangeArrowheads="1"/>
                    </pic:cNvPicPr>
                  </pic:nvPicPr>
                  <pic:blipFill rotWithShape="1">
                    <a:blip r:embed="rId37">
                      <a:extLst>
                        <a:ext uri="{28A0092B-C50C-407E-A947-70E740481C1C}">
                          <a14:useLocalDpi xmlns:a14="http://schemas.microsoft.com/office/drawing/2010/main" val="0"/>
                        </a:ext>
                      </a:extLst>
                    </a:blip>
                    <a:srcRect t="7007"/>
                    <a:stretch/>
                  </pic:blipFill>
                  <pic:spPr bwMode="auto">
                    <a:xfrm>
                      <a:off x="0" y="0"/>
                      <a:ext cx="5731510" cy="2711004"/>
                    </a:xfrm>
                    <a:prstGeom prst="rect">
                      <a:avLst/>
                    </a:prstGeom>
                    <a:noFill/>
                    <a:ln>
                      <a:noFill/>
                    </a:ln>
                    <a:extLst>
                      <a:ext uri="{53640926-AAD7-44D8-BBD7-CCE9431645EC}">
                        <a14:shadowObscured xmlns:a14="http://schemas.microsoft.com/office/drawing/2010/main"/>
                      </a:ext>
                    </a:extLst>
                  </pic:spPr>
                </pic:pic>
              </a:graphicData>
            </a:graphic>
          </wp:inline>
        </w:drawing>
      </w:r>
      <w:r w:rsidRPr="009C74FC">
        <w:fldChar w:fldCharType="end"/>
      </w:r>
    </w:p>
    <w:p w14:paraId="7DBDC724" w14:textId="77777777" w:rsidR="003703F9" w:rsidRPr="00D875A2" w:rsidRDefault="00FF1FBE">
      <w:pPr>
        <w:numPr>
          <w:ilvl w:val="0"/>
          <w:numId w:val="36"/>
        </w:numPr>
        <w:rPr>
          <w:lang w:val="de-DE"/>
        </w:rPr>
      </w:pPr>
      <w:r w:rsidRPr="00D875A2">
        <w:rPr>
          <w:lang w:val="de-DE"/>
        </w:rPr>
        <w:t xml:space="preserve">Wählen Sie </w:t>
      </w:r>
      <w:proofErr w:type="spellStart"/>
      <w:r w:rsidRPr="00D875A2">
        <w:rPr>
          <w:b/>
          <w:bCs/>
          <w:lang w:val="de-DE"/>
        </w:rPr>
        <w:t>employeedb</w:t>
      </w:r>
      <w:proofErr w:type="spellEnd"/>
      <w:r w:rsidRPr="00D875A2">
        <w:rPr>
          <w:b/>
          <w:bCs/>
          <w:lang w:val="de-DE"/>
        </w:rPr>
        <w:t xml:space="preserve"> </w:t>
      </w:r>
      <w:r w:rsidRPr="00D875A2">
        <w:rPr>
          <w:lang w:val="de-DE"/>
        </w:rPr>
        <w:t xml:space="preserve">und wählen Sie </w:t>
      </w:r>
      <w:r w:rsidRPr="00D875A2">
        <w:rPr>
          <w:b/>
          <w:bCs/>
          <w:lang w:val="de-DE"/>
        </w:rPr>
        <w:t>Hinzufügen</w:t>
      </w:r>
      <w:r w:rsidRPr="00D875A2">
        <w:rPr>
          <w:lang w:val="de-DE"/>
        </w:rPr>
        <w:t>.</w:t>
      </w:r>
    </w:p>
    <w:p w14:paraId="748DB3E0" w14:textId="77777777" w:rsidR="003703F9" w:rsidRDefault="00FF1FBE">
      <w:r w:rsidRPr="009C74FC">
        <w:fldChar w:fldCharType="begin"/>
      </w:r>
      <w:r w:rsidRPr="009C74FC">
        <w:instrText xml:space="preserve"> INCLUDEPICTURE "https://labondemand.blob.core.windows.net/content/lab149520/instructions237223%5CMedia2%5Cimage22.png" \* MERGEFORMATINET </w:instrText>
      </w:r>
      <w:r w:rsidRPr="009C74FC">
        <w:fldChar w:fldCharType="separate"/>
      </w:r>
      <w:r w:rsidRPr="009C74FC">
        <w:rPr>
          <w:noProof/>
        </w:rPr>
        <w:drawing>
          <wp:inline distT="0" distB="0" distL="0" distR="0" wp14:anchorId="0700F6BA" wp14:editId="22AAB0AA">
            <wp:extent cx="5731510" cy="2711004"/>
            <wp:effectExtent l="0" t="0" r="0" b="0"/>
            <wp:docPr id="1661621820" name="Picture 703"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4" descr="Graphical user interface, text, application Description automatically generated"/>
                    <pic:cNvPicPr>
                      <a:picLocks noChangeAspect="1" noChangeArrowheads="1"/>
                    </pic:cNvPicPr>
                  </pic:nvPicPr>
                  <pic:blipFill rotWithShape="1">
                    <a:blip r:embed="rId38">
                      <a:extLst>
                        <a:ext uri="{28A0092B-C50C-407E-A947-70E740481C1C}">
                          <a14:useLocalDpi xmlns:a14="http://schemas.microsoft.com/office/drawing/2010/main" val="0"/>
                        </a:ext>
                      </a:extLst>
                    </a:blip>
                    <a:srcRect t="7007"/>
                    <a:stretch/>
                  </pic:blipFill>
                  <pic:spPr bwMode="auto">
                    <a:xfrm>
                      <a:off x="0" y="0"/>
                      <a:ext cx="5731510" cy="2711004"/>
                    </a:xfrm>
                    <a:prstGeom prst="rect">
                      <a:avLst/>
                    </a:prstGeom>
                    <a:noFill/>
                    <a:ln>
                      <a:noFill/>
                    </a:ln>
                    <a:extLst>
                      <a:ext uri="{53640926-AAD7-44D8-BBD7-CCE9431645EC}">
                        <a14:shadowObscured xmlns:a14="http://schemas.microsoft.com/office/drawing/2010/main"/>
                      </a:ext>
                    </a:extLst>
                  </pic:spPr>
                </pic:pic>
              </a:graphicData>
            </a:graphic>
          </wp:inline>
        </w:drawing>
      </w:r>
      <w:r w:rsidRPr="009C74FC">
        <w:fldChar w:fldCharType="end"/>
      </w:r>
    </w:p>
    <w:p w14:paraId="7B3A85B1" w14:textId="77777777" w:rsidR="003703F9" w:rsidRPr="00D875A2" w:rsidRDefault="00FF1FBE">
      <w:pPr>
        <w:numPr>
          <w:ilvl w:val="0"/>
          <w:numId w:val="36"/>
        </w:numPr>
        <w:rPr>
          <w:lang w:val="de-DE"/>
        </w:rPr>
      </w:pPr>
      <w:r w:rsidRPr="00D875A2">
        <w:rPr>
          <w:lang w:val="de-DE"/>
        </w:rPr>
        <w:t xml:space="preserve">Überprüfen Sie das Datenspeicherschema und wählen Sie </w:t>
      </w:r>
      <w:proofErr w:type="spellStart"/>
      <w:r w:rsidRPr="00D875A2">
        <w:rPr>
          <w:b/>
          <w:bCs/>
          <w:lang w:val="de-DE"/>
        </w:rPr>
        <w:t>Weiter</w:t>
      </w:r>
      <w:proofErr w:type="spellEnd"/>
      <w:r w:rsidRPr="00D875A2">
        <w:rPr>
          <w:lang w:val="de-DE"/>
        </w:rPr>
        <w:t>.</w:t>
      </w:r>
    </w:p>
    <w:p w14:paraId="0F27D81B" w14:textId="77777777" w:rsidR="003703F9" w:rsidRDefault="00FF1FBE">
      <w:r w:rsidRPr="009C74FC">
        <w:fldChar w:fldCharType="begin"/>
      </w:r>
      <w:r w:rsidRPr="009C74FC">
        <w:instrText xml:space="preserve"> INCLUDEPICTURE "https://labondemand.blob.core.windows.net/content/lab149520/instructions237223%5CMedia2%5Cimage23.png" \* MERGEFORMATINET </w:instrText>
      </w:r>
      <w:r w:rsidRPr="009C74FC">
        <w:fldChar w:fldCharType="separate"/>
      </w:r>
      <w:r w:rsidRPr="009C74FC">
        <w:rPr>
          <w:noProof/>
        </w:rPr>
        <w:drawing>
          <wp:inline distT="0" distB="0" distL="0" distR="0" wp14:anchorId="4B05E98E" wp14:editId="29AC11F1">
            <wp:extent cx="5731510" cy="2711004"/>
            <wp:effectExtent l="0" t="0" r="0" b="0"/>
            <wp:docPr id="2025115008" name="Picture 702"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5" descr="Graphical user interface, application Description automatically generated"/>
                    <pic:cNvPicPr>
                      <a:picLocks noChangeAspect="1" noChangeArrowheads="1"/>
                    </pic:cNvPicPr>
                  </pic:nvPicPr>
                  <pic:blipFill rotWithShape="1">
                    <a:blip r:embed="rId39">
                      <a:extLst>
                        <a:ext uri="{28A0092B-C50C-407E-A947-70E740481C1C}">
                          <a14:useLocalDpi xmlns:a14="http://schemas.microsoft.com/office/drawing/2010/main" val="0"/>
                        </a:ext>
                      </a:extLst>
                    </a:blip>
                    <a:srcRect t="7007"/>
                    <a:stretch/>
                  </pic:blipFill>
                  <pic:spPr bwMode="auto">
                    <a:xfrm>
                      <a:off x="0" y="0"/>
                      <a:ext cx="5731510" cy="2711004"/>
                    </a:xfrm>
                    <a:prstGeom prst="rect">
                      <a:avLst/>
                    </a:prstGeom>
                    <a:noFill/>
                    <a:ln>
                      <a:noFill/>
                    </a:ln>
                    <a:extLst>
                      <a:ext uri="{53640926-AAD7-44D8-BBD7-CCE9431645EC}">
                        <a14:shadowObscured xmlns:a14="http://schemas.microsoft.com/office/drawing/2010/main"/>
                      </a:ext>
                    </a:extLst>
                  </pic:spPr>
                </pic:pic>
              </a:graphicData>
            </a:graphic>
          </wp:inline>
        </w:drawing>
      </w:r>
      <w:r w:rsidRPr="009C74FC">
        <w:fldChar w:fldCharType="end"/>
      </w:r>
    </w:p>
    <w:p w14:paraId="069A4094" w14:textId="77777777" w:rsidR="003703F9" w:rsidRPr="00D875A2" w:rsidRDefault="00FF1FBE">
      <w:pPr>
        <w:numPr>
          <w:ilvl w:val="0"/>
          <w:numId w:val="36"/>
        </w:numPr>
        <w:rPr>
          <w:lang w:val="de-DE"/>
        </w:rPr>
      </w:pPr>
      <w:r w:rsidRPr="00D875A2">
        <w:rPr>
          <w:lang w:val="de-DE"/>
        </w:rPr>
        <w:lastRenderedPageBreak/>
        <w:t xml:space="preserve">Wählen Sie auf der Seite </w:t>
      </w:r>
      <w:r w:rsidRPr="00D875A2">
        <w:rPr>
          <w:b/>
          <w:bCs/>
          <w:lang w:val="de-DE"/>
        </w:rPr>
        <w:t>Muster für diesen EDM-Sensitiv-</w:t>
      </w:r>
      <w:proofErr w:type="spellStart"/>
      <w:r w:rsidRPr="00D875A2">
        <w:rPr>
          <w:b/>
          <w:bCs/>
          <w:lang w:val="de-DE"/>
        </w:rPr>
        <w:t>Infotyp</w:t>
      </w:r>
      <w:proofErr w:type="spellEnd"/>
      <w:r w:rsidRPr="00D875A2">
        <w:rPr>
          <w:b/>
          <w:bCs/>
          <w:lang w:val="de-DE"/>
        </w:rPr>
        <w:t xml:space="preserve"> definieren + Muster erstellen</w:t>
      </w:r>
      <w:r w:rsidRPr="00D875A2">
        <w:rPr>
          <w:lang w:val="de-DE"/>
        </w:rPr>
        <w:t>.</w:t>
      </w:r>
    </w:p>
    <w:p w14:paraId="66AC2D27" w14:textId="77777777" w:rsidR="003703F9" w:rsidRDefault="00FF1FBE">
      <w:r w:rsidRPr="009C74FC">
        <w:fldChar w:fldCharType="begin"/>
      </w:r>
      <w:r w:rsidRPr="009C74FC">
        <w:instrText xml:space="preserve"> INCLUDEPICTURE "https://labondemand.blob.core.windows.net/content/lab149520/instructions237223%5CMedia2%5Cimage24.png" \* MERGEFORMATINET </w:instrText>
      </w:r>
      <w:r w:rsidRPr="009C74FC">
        <w:fldChar w:fldCharType="separate"/>
      </w:r>
      <w:r w:rsidRPr="009C74FC">
        <w:rPr>
          <w:noProof/>
        </w:rPr>
        <w:drawing>
          <wp:inline distT="0" distB="0" distL="0" distR="0" wp14:anchorId="3CDDB7F7" wp14:editId="6251D14F">
            <wp:extent cx="5731510" cy="2720731"/>
            <wp:effectExtent l="0" t="0" r="0" b="0"/>
            <wp:docPr id="943501951" name="Picture 701"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6" descr="Graphical user interface, application 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t="6673"/>
                    <a:stretch/>
                  </pic:blipFill>
                  <pic:spPr bwMode="auto">
                    <a:xfrm>
                      <a:off x="0" y="0"/>
                      <a:ext cx="5731510" cy="2720731"/>
                    </a:xfrm>
                    <a:prstGeom prst="rect">
                      <a:avLst/>
                    </a:prstGeom>
                    <a:noFill/>
                    <a:ln>
                      <a:noFill/>
                    </a:ln>
                    <a:extLst>
                      <a:ext uri="{53640926-AAD7-44D8-BBD7-CCE9431645EC}">
                        <a14:shadowObscured xmlns:a14="http://schemas.microsoft.com/office/drawing/2010/main"/>
                      </a:ext>
                    </a:extLst>
                  </pic:spPr>
                </pic:pic>
              </a:graphicData>
            </a:graphic>
          </wp:inline>
        </w:drawing>
      </w:r>
      <w:r w:rsidRPr="009C74FC">
        <w:fldChar w:fldCharType="end"/>
      </w:r>
    </w:p>
    <w:p w14:paraId="764D24A1" w14:textId="77777777" w:rsidR="003703F9" w:rsidRPr="00D875A2" w:rsidRDefault="00FF1FBE">
      <w:pPr>
        <w:numPr>
          <w:ilvl w:val="0"/>
          <w:numId w:val="36"/>
        </w:numPr>
        <w:rPr>
          <w:lang w:val="de-DE"/>
        </w:rPr>
      </w:pPr>
      <w:r w:rsidRPr="00D875A2">
        <w:rPr>
          <w:lang w:val="de-DE"/>
        </w:rPr>
        <w:t xml:space="preserve">Wählen Sie im Bereich </w:t>
      </w:r>
      <w:r w:rsidRPr="00D875A2">
        <w:rPr>
          <w:b/>
          <w:bCs/>
          <w:lang w:val="de-DE"/>
        </w:rPr>
        <w:t xml:space="preserve">Neues Muster </w:t>
      </w:r>
      <w:r w:rsidRPr="00D875A2">
        <w:rPr>
          <w:lang w:val="de-DE"/>
        </w:rPr>
        <w:t xml:space="preserve">auf der rechten Seite im Feld </w:t>
      </w:r>
      <w:r w:rsidRPr="00D875A2">
        <w:rPr>
          <w:b/>
          <w:bCs/>
          <w:lang w:val="de-DE"/>
        </w:rPr>
        <w:t xml:space="preserve">Primärelement </w:t>
      </w:r>
      <w:r w:rsidRPr="00D875A2">
        <w:rPr>
          <w:lang w:val="de-DE"/>
        </w:rPr>
        <w:t xml:space="preserve">die Option </w:t>
      </w:r>
      <w:proofErr w:type="spellStart"/>
      <w:r w:rsidRPr="00D875A2">
        <w:rPr>
          <w:b/>
          <w:bCs/>
          <w:i/>
          <w:iCs/>
          <w:lang w:val="de-DE"/>
        </w:rPr>
        <w:t>EmployeeID</w:t>
      </w:r>
      <w:proofErr w:type="spellEnd"/>
      <w:r w:rsidRPr="00D875A2">
        <w:rPr>
          <w:lang w:val="de-DE"/>
        </w:rPr>
        <w:t>.</w:t>
      </w:r>
    </w:p>
    <w:p w14:paraId="0883312C" w14:textId="77777777" w:rsidR="003703F9" w:rsidRPr="00D875A2" w:rsidRDefault="00FF1FBE">
      <w:pPr>
        <w:numPr>
          <w:ilvl w:val="0"/>
          <w:numId w:val="36"/>
        </w:numPr>
        <w:rPr>
          <w:lang w:val="de-DE"/>
        </w:rPr>
      </w:pPr>
      <w:r w:rsidRPr="00D875A2">
        <w:rPr>
          <w:lang w:val="de-DE"/>
        </w:rPr>
        <w:t xml:space="preserve">Wählen Sie unterhalb </w:t>
      </w:r>
      <w:r w:rsidRPr="00D875A2">
        <w:rPr>
          <w:b/>
          <w:bCs/>
          <w:lang w:val="de-DE"/>
        </w:rPr>
        <w:t xml:space="preserve">des Sensitivitätsinfotyps des primären Elements </w:t>
      </w:r>
      <w:r w:rsidRPr="00D875A2">
        <w:rPr>
          <w:lang w:val="de-DE"/>
        </w:rPr>
        <w:t xml:space="preserve">die Option </w:t>
      </w:r>
      <w:r w:rsidRPr="00D875A2">
        <w:rPr>
          <w:b/>
          <w:bCs/>
          <w:lang w:val="de-DE"/>
        </w:rPr>
        <w:t>Sensitivitätsinfotyp auswählen</w:t>
      </w:r>
      <w:r w:rsidRPr="00D875A2">
        <w:rPr>
          <w:lang w:val="de-DE"/>
        </w:rPr>
        <w:t>.</w:t>
      </w:r>
    </w:p>
    <w:p w14:paraId="2C02220D" w14:textId="77777777" w:rsidR="003703F9" w:rsidRDefault="00FF1FBE">
      <w:pPr>
        <w:pPrChange w:id="144" w:author="Dharti Jagani" w:date="2024-08-14T17:32:00Z" w16du:dateUtc="2024-08-14T12:02:00Z">
          <w:pPr>
            <w:pStyle w:val="ListParagraph"/>
            <w:numPr>
              <w:numId w:val="36"/>
            </w:numPr>
            <w:tabs>
              <w:tab w:val="num" w:pos="720"/>
            </w:tabs>
            <w:ind w:hanging="360"/>
          </w:pPr>
        </w:pPrChange>
      </w:pPr>
      <w:ins w:id="145" w:author="Dharti Jagani" w:date="2024-08-14T17:32:00Z" w16du:dateUtc="2024-08-14T12:02:00Z">
        <w:r w:rsidRPr="00341159">
          <w:rPr>
            <w:noProof/>
          </w:rPr>
          <w:lastRenderedPageBreak/>
          <w:drawing>
            <wp:inline distT="0" distB="0" distL="0" distR="0" wp14:anchorId="7FA43EA8" wp14:editId="4591A423">
              <wp:extent cx="5731510" cy="6778625"/>
              <wp:effectExtent l="0" t="0" r="0" b="3175"/>
              <wp:docPr id="1091248508" name="Picture 1" descr="A screenshot of a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248508" name="Picture 1" descr="A screenshot of a pattern&#10;&#10;Description automatically generated"/>
                      <pic:cNvPicPr/>
                    </pic:nvPicPr>
                    <pic:blipFill>
                      <a:blip r:embed="rId41"/>
                      <a:stretch>
                        <a:fillRect/>
                      </a:stretch>
                    </pic:blipFill>
                    <pic:spPr>
                      <a:xfrm>
                        <a:off x="0" y="0"/>
                        <a:ext cx="5731510" cy="6778625"/>
                      </a:xfrm>
                      <a:prstGeom prst="rect">
                        <a:avLst/>
                      </a:prstGeom>
                    </pic:spPr>
                  </pic:pic>
                </a:graphicData>
              </a:graphic>
            </wp:inline>
          </w:drawing>
        </w:r>
        <w:r w:rsidRPr="00341159" w:rsidDel="00341159">
          <w:t xml:space="preserve"> </w:t>
        </w:r>
      </w:ins>
      <w:del w:id="146" w:author="Dharti Jagani" w:date="2024-08-14T17:32:00Z" w16du:dateUtc="2024-08-14T12:02:00Z">
        <w:r w:rsidR="009C74FC" w:rsidRPr="009C74FC" w:rsidDel="00341159">
          <w:lastRenderedPageBreak/>
          <w:fldChar w:fldCharType="begin"/>
        </w:r>
        <w:r w:rsidR="009C74FC" w:rsidRPr="009C74FC" w:rsidDel="00341159">
          <w:delInstrText xml:space="preserve"> INCLUDEPICTURE "/Users/dhartijagani/Library/Group Containers/UBF8T346G9.ms/WebArchiveCopyPasteTempFiles/com.microsoft.Word/image25.png" \* MERGEFORMATINET </w:delInstrText>
        </w:r>
        <w:r w:rsidR="009C74FC" w:rsidRPr="009C74FC" w:rsidDel="00341159">
          <w:fldChar w:fldCharType="separate"/>
        </w:r>
        <w:r w:rsidR="009C74FC" w:rsidRPr="009C74FC" w:rsidDel="00341159">
          <w:rPr>
            <w:noProof/>
          </w:rPr>
          <w:drawing>
            <wp:inline distT="0" distB="0" distL="0" distR="0" wp14:anchorId="20E74E3B" wp14:editId="33D5AFA1">
              <wp:extent cx="5731510" cy="5320665"/>
              <wp:effectExtent l="0" t="0" r="0" b="635"/>
              <wp:docPr id="322422076" name="Picture 700"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7" descr="Broken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5320665"/>
                      </a:xfrm>
                      <a:prstGeom prst="rect">
                        <a:avLst/>
                      </a:prstGeom>
                      <a:noFill/>
                      <a:ln>
                        <a:noFill/>
                      </a:ln>
                    </pic:spPr>
                  </pic:pic>
                </a:graphicData>
              </a:graphic>
            </wp:inline>
          </w:drawing>
        </w:r>
        <w:r w:rsidR="009C74FC" w:rsidRPr="009C74FC" w:rsidDel="00341159">
          <w:fldChar w:fldCharType="end"/>
        </w:r>
      </w:del>
    </w:p>
    <w:p w14:paraId="68E127FC" w14:textId="77777777" w:rsidR="003703F9" w:rsidRPr="00D875A2" w:rsidRDefault="00FF1FBE">
      <w:pPr>
        <w:numPr>
          <w:ilvl w:val="0"/>
          <w:numId w:val="36"/>
        </w:numPr>
        <w:rPr>
          <w:lang w:val="de-DE"/>
        </w:rPr>
      </w:pPr>
      <w:r w:rsidRPr="00D875A2">
        <w:rPr>
          <w:lang w:val="de-DE"/>
        </w:rPr>
        <w:t xml:space="preserve">Geben Sie in der Suchleiste </w:t>
      </w:r>
      <w:proofErr w:type="spellStart"/>
      <w:r w:rsidRPr="00D875A2">
        <w:rPr>
          <w:b/>
          <w:bCs/>
          <w:i/>
          <w:iCs/>
          <w:lang w:val="de-DE"/>
        </w:rPr>
        <w:t>Contoso</w:t>
      </w:r>
      <w:proofErr w:type="spellEnd"/>
      <w:r w:rsidRPr="00D875A2">
        <w:rPr>
          <w:b/>
          <w:bCs/>
          <w:i/>
          <w:iCs/>
          <w:lang w:val="de-DE"/>
        </w:rPr>
        <w:t xml:space="preserve"> </w:t>
      </w:r>
      <w:r w:rsidRPr="00D875A2">
        <w:rPr>
          <w:lang w:val="de-DE"/>
        </w:rPr>
        <w:t>ein und drücken Sie die Eingabetaste.</w:t>
      </w:r>
    </w:p>
    <w:p w14:paraId="20C7D188" w14:textId="77777777" w:rsidR="003703F9" w:rsidRPr="00D875A2" w:rsidRDefault="00FF1FBE">
      <w:pPr>
        <w:numPr>
          <w:ilvl w:val="0"/>
          <w:numId w:val="36"/>
        </w:numPr>
        <w:rPr>
          <w:lang w:val="de-DE"/>
        </w:rPr>
      </w:pPr>
      <w:r w:rsidRPr="00D875A2">
        <w:rPr>
          <w:lang w:val="de-DE"/>
        </w:rPr>
        <w:t xml:space="preserve">Wählen Sie </w:t>
      </w:r>
      <w:proofErr w:type="spellStart"/>
      <w:r w:rsidRPr="00D875A2">
        <w:rPr>
          <w:b/>
          <w:bCs/>
          <w:lang w:val="de-DE"/>
        </w:rPr>
        <w:t>Contoso</w:t>
      </w:r>
      <w:proofErr w:type="spellEnd"/>
      <w:r w:rsidRPr="00D875A2">
        <w:rPr>
          <w:b/>
          <w:bCs/>
          <w:lang w:val="de-DE"/>
        </w:rPr>
        <w:t xml:space="preserve"> </w:t>
      </w:r>
      <w:proofErr w:type="spellStart"/>
      <w:r w:rsidRPr="00D875A2">
        <w:rPr>
          <w:b/>
          <w:bCs/>
          <w:lang w:val="de-DE"/>
        </w:rPr>
        <w:t>Employee</w:t>
      </w:r>
      <w:proofErr w:type="spellEnd"/>
      <w:r w:rsidRPr="00D875A2">
        <w:rPr>
          <w:b/>
          <w:bCs/>
          <w:lang w:val="de-DE"/>
        </w:rPr>
        <w:t xml:space="preserve"> IDs </w:t>
      </w:r>
      <w:r w:rsidRPr="00D875A2">
        <w:rPr>
          <w:lang w:val="de-DE"/>
        </w:rPr>
        <w:t xml:space="preserve">und wählen Sie </w:t>
      </w:r>
      <w:r w:rsidRPr="00D875A2">
        <w:rPr>
          <w:b/>
          <w:bCs/>
          <w:lang w:val="de-DE"/>
        </w:rPr>
        <w:t>Fertig</w:t>
      </w:r>
      <w:r w:rsidRPr="00D875A2">
        <w:rPr>
          <w:lang w:val="de-DE"/>
        </w:rPr>
        <w:t>.</w:t>
      </w:r>
    </w:p>
    <w:p w14:paraId="2CBDFFDC" w14:textId="77777777" w:rsidR="003703F9" w:rsidRDefault="00FF1FBE">
      <w:pPr>
        <w:numPr>
          <w:ilvl w:val="0"/>
          <w:numId w:val="36"/>
        </w:numPr>
      </w:pPr>
      <w:proofErr w:type="spellStart"/>
      <w:r w:rsidRPr="009C74FC">
        <w:t>Wählen</w:t>
      </w:r>
      <w:proofErr w:type="spellEnd"/>
      <w:r w:rsidRPr="009C74FC">
        <w:t xml:space="preserve"> Sie </w:t>
      </w:r>
      <w:proofErr w:type="spellStart"/>
      <w:r w:rsidRPr="009C74FC">
        <w:rPr>
          <w:b/>
          <w:bCs/>
        </w:rPr>
        <w:t>Erledigt</w:t>
      </w:r>
      <w:proofErr w:type="spellEnd"/>
      <w:r w:rsidRPr="009C74FC">
        <w:t>.</w:t>
      </w:r>
    </w:p>
    <w:p w14:paraId="100D7045" w14:textId="77777777" w:rsidR="003703F9" w:rsidRDefault="00FF1FBE">
      <w:del w:id="147" w:author="Dharti Jagani" w:date="2024-08-14T17:33:00Z" w16du:dateUtc="2024-08-14T12:03:00Z">
        <w:r w:rsidRPr="009C74FC" w:rsidDel="00341159">
          <w:lastRenderedPageBreak/>
          <w:fldChar w:fldCharType="begin"/>
        </w:r>
        <w:r w:rsidRPr="009C74FC" w:rsidDel="00341159">
          <w:delInstrText xml:space="preserve"> INCLUDEPICTURE "https://labondemand.blob.core.windows.net/content/lab149520/instructions237223%5CMedia2%5Cimage26.png" \* MERGEFORMATINET </w:delInstrText>
        </w:r>
        <w:r w:rsidRPr="009C74FC" w:rsidDel="00341159">
          <w:fldChar w:fldCharType="separate"/>
        </w:r>
        <w:r w:rsidRPr="009C74FC" w:rsidDel="00341159">
          <w:rPr>
            <w:noProof/>
          </w:rPr>
          <w:drawing>
            <wp:inline distT="0" distB="0" distL="0" distR="0" wp14:anchorId="64B0FC8E" wp14:editId="166DB9A2">
              <wp:extent cx="5731510" cy="5731510"/>
              <wp:effectExtent l="0" t="0" r="0" b="0"/>
              <wp:docPr id="1740307124" name="Picture 699"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8" descr="A screenshot of a computer 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r w:rsidRPr="009C74FC" w:rsidDel="00341159">
          <w:fldChar w:fldCharType="end"/>
        </w:r>
      </w:del>
      <w:ins w:id="148" w:author="Dharti Jagani" w:date="2024-08-14T17:34:00Z" w16du:dateUtc="2024-08-14T12:04:00Z">
        <w:r w:rsidR="00341159" w:rsidRPr="00341159">
          <w:rPr>
            <w:noProof/>
          </w:rPr>
          <w:t xml:space="preserve"> </w:t>
        </w:r>
        <w:r w:rsidR="00341159" w:rsidRPr="00341159">
          <w:rPr>
            <w:noProof/>
          </w:rPr>
          <w:lastRenderedPageBreak/>
          <w:drawing>
            <wp:inline distT="0" distB="0" distL="0" distR="0" wp14:anchorId="51BAF08E" wp14:editId="092B5E79">
              <wp:extent cx="5731510" cy="6778625"/>
              <wp:effectExtent l="0" t="0" r="0" b="3175"/>
              <wp:docPr id="224259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59893" name="Picture 1" descr="A screenshot of a computer&#10;&#10;Description automatically generated"/>
                      <pic:cNvPicPr/>
                    </pic:nvPicPr>
                    <pic:blipFill>
                      <a:blip r:embed="rId44"/>
                      <a:stretch>
                        <a:fillRect/>
                      </a:stretch>
                    </pic:blipFill>
                    <pic:spPr>
                      <a:xfrm>
                        <a:off x="0" y="0"/>
                        <a:ext cx="5731510" cy="6778625"/>
                      </a:xfrm>
                      <a:prstGeom prst="rect">
                        <a:avLst/>
                      </a:prstGeom>
                    </pic:spPr>
                  </pic:pic>
                </a:graphicData>
              </a:graphic>
            </wp:inline>
          </w:drawing>
        </w:r>
      </w:ins>
    </w:p>
    <w:p w14:paraId="6E98B645" w14:textId="77777777" w:rsidR="003703F9" w:rsidRPr="00D875A2" w:rsidRDefault="00FF1FBE">
      <w:pPr>
        <w:numPr>
          <w:ilvl w:val="0"/>
          <w:numId w:val="36"/>
        </w:numPr>
        <w:rPr>
          <w:lang w:val="de-DE"/>
        </w:rPr>
      </w:pPr>
      <w:r w:rsidRPr="00D875A2">
        <w:rPr>
          <w:lang w:val="de-DE"/>
        </w:rPr>
        <w:t xml:space="preserve">Wählen Sie auf dem Bild </w:t>
      </w:r>
      <w:r w:rsidRPr="00D875A2">
        <w:rPr>
          <w:i/>
          <w:iCs/>
          <w:lang w:val="de-DE"/>
        </w:rPr>
        <w:t>Muster für diesen EDM-Sensitiv-</w:t>
      </w:r>
      <w:proofErr w:type="spellStart"/>
      <w:r w:rsidRPr="00D875A2">
        <w:rPr>
          <w:i/>
          <w:iCs/>
          <w:lang w:val="de-DE"/>
        </w:rPr>
        <w:t>Infotyp</w:t>
      </w:r>
      <w:proofErr w:type="spellEnd"/>
      <w:r w:rsidRPr="00D875A2">
        <w:rPr>
          <w:i/>
          <w:iCs/>
          <w:lang w:val="de-DE"/>
        </w:rPr>
        <w:t xml:space="preserve"> definieren </w:t>
      </w:r>
      <w:proofErr w:type="gramStart"/>
      <w:r w:rsidRPr="00D875A2">
        <w:rPr>
          <w:b/>
          <w:bCs/>
          <w:lang w:val="de-DE"/>
        </w:rPr>
        <w:t>Weiter</w:t>
      </w:r>
      <w:proofErr w:type="gramEnd"/>
      <w:r w:rsidRPr="00D875A2">
        <w:rPr>
          <w:lang w:val="de-DE"/>
        </w:rPr>
        <w:t>.</w:t>
      </w:r>
    </w:p>
    <w:p w14:paraId="73955F89" w14:textId="77777777" w:rsidR="003703F9" w:rsidRDefault="00FF1FBE">
      <w:r w:rsidRPr="009C74FC">
        <w:lastRenderedPageBreak/>
        <w:fldChar w:fldCharType="begin"/>
      </w:r>
      <w:r w:rsidRPr="009C74FC">
        <w:instrText xml:space="preserve"> INCLUDEPICTURE "https://labondemand.blob.core.windows.net/content/lab149520/instructions237223%5CMedia2%5Cimage27.png" \* MERGEFORMATINET </w:instrText>
      </w:r>
      <w:r w:rsidRPr="009C74FC">
        <w:fldChar w:fldCharType="separate"/>
      </w:r>
      <w:r w:rsidRPr="009C74FC">
        <w:rPr>
          <w:noProof/>
        </w:rPr>
        <w:drawing>
          <wp:inline distT="0" distB="0" distL="0" distR="0" wp14:anchorId="74D5CC98" wp14:editId="5F904061">
            <wp:extent cx="5731510" cy="2720732"/>
            <wp:effectExtent l="0" t="0" r="0" b="0"/>
            <wp:docPr id="1529051570" name="Picture 698"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9" descr="Graphical user interface, text, application 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t="6673"/>
                    <a:stretch/>
                  </pic:blipFill>
                  <pic:spPr bwMode="auto">
                    <a:xfrm>
                      <a:off x="0" y="0"/>
                      <a:ext cx="5731510" cy="2720732"/>
                    </a:xfrm>
                    <a:prstGeom prst="rect">
                      <a:avLst/>
                    </a:prstGeom>
                    <a:noFill/>
                    <a:ln>
                      <a:noFill/>
                    </a:ln>
                    <a:extLst>
                      <a:ext uri="{53640926-AAD7-44D8-BBD7-CCE9431645EC}">
                        <a14:shadowObscured xmlns:a14="http://schemas.microsoft.com/office/drawing/2010/main"/>
                      </a:ext>
                    </a:extLst>
                  </pic:spPr>
                </pic:pic>
              </a:graphicData>
            </a:graphic>
          </wp:inline>
        </w:drawing>
      </w:r>
      <w:r w:rsidRPr="009C74FC">
        <w:fldChar w:fldCharType="end"/>
      </w:r>
    </w:p>
    <w:p w14:paraId="447F0F51" w14:textId="77777777" w:rsidR="003703F9" w:rsidRPr="00D875A2" w:rsidRDefault="00FF1FBE">
      <w:pPr>
        <w:numPr>
          <w:ilvl w:val="0"/>
          <w:numId w:val="36"/>
        </w:numPr>
        <w:rPr>
          <w:lang w:val="de-DE"/>
        </w:rPr>
      </w:pPr>
      <w:r w:rsidRPr="00D875A2">
        <w:rPr>
          <w:b/>
          <w:bCs/>
          <w:lang w:val="de-DE"/>
        </w:rPr>
        <w:t>Wählen Sie die empfohlene Konfidenzstufe und die Zeichennähe</w:t>
      </w:r>
      <w:r w:rsidRPr="00D875A2">
        <w:rPr>
          <w:lang w:val="de-DE"/>
        </w:rPr>
        <w:t xml:space="preserve">, lassen Sie den Standardwert bestehen und wählen Sie </w:t>
      </w:r>
      <w:proofErr w:type="spellStart"/>
      <w:r w:rsidRPr="00D875A2">
        <w:rPr>
          <w:b/>
          <w:bCs/>
          <w:lang w:val="de-DE"/>
        </w:rPr>
        <w:t>Weiter</w:t>
      </w:r>
      <w:proofErr w:type="spellEnd"/>
      <w:r w:rsidRPr="00D875A2">
        <w:rPr>
          <w:lang w:val="de-DE"/>
        </w:rPr>
        <w:t>.</w:t>
      </w:r>
    </w:p>
    <w:p w14:paraId="597B7CB4" w14:textId="77777777" w:rsidR="003703F9" w:rsidRDefault="00FF1FBE">
      <w:r w:rsidRPr="009C74FC">
        <w:fldChar w:fldCharType="begin"/>
      </w:r>
      <w:r w:rsidRPr="009C74FC">
        <w:instrText xml:space="preserve"> INCLUDEPICTURE "https://labondemand.blob.core.windows.net/content/lab149520/instructions237223%5CMedia2%5Cimage28.png" \* MERGEFORMATINET </w:instrText>
      </w:r>
      <w:r w:rsidRPr="009C74FC">
        <w:fldChar w:fldCharType="separate"/>
      </w:r>
      <w:r w:rsidRPr="009C74FC">
        <w:rPr>
          <w:noProof/>
        </w:rPr>
        <w:drawing>
          <wp:inline distT="0" distB="0" distL="0" distR="0" wp14:anchorId="4916CA78" wp14:editId="78F679C8">
            <wp:extent cx="5731510" cy="2701276"/>
            <wp:effectExtent l="0" t="0" r="0" b="4445"/>
            <wp:docPr id="2011742487" name="Picture 697" descr="Graphical user interface, text, application, Word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0" descr="Graphical user interface, text, application, Word 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t="7341"/>
                    <a:stretch/>
                  </pic:blipFill>
                  <pic:spPr bwMode="auto">
                    <a:xfrm>
                      <a:off x="0" y="0"/>
                      <a:ext cx="5731510" cy="2701276"/>
                    </a:xfrm>
                    <a:prstGeom prst="rect">
                      <a:avLst/>
                    </a:prstGeom>
                    <a:noFill/>
                    <a:ln>
                      <a:noFill/>
                    </a:ln>
                    <a:extLst>
                      <a:ext uri="{53640926-AAD7-44D8-BBD7-CCE9431645EC}">
                        <a14:shadowObscured xmlns:a14="http://schemas.microsoft.com/office/drawing/2010/main"/>
                      </a:ext>
                    </a:extLst>
                  </pic:spPr>
                </pic:pic>
              </a:graphicData>
            </a:graphic>
          </wp:inline>
        </w:drawing>
      </w:r>
      <w:r w:rsidRPr="009C74FC">
        <w:fldChar w:fldCharType="end"/>
      </w:r>
    </w:p>
    <w:p w14:paraId="716BDCE7" w14:textId="77777777" w:rsidR="003703F9" w:rsidRPr="00D875A2" w:rsidRDefault="00FF1FBE">
      <w:pPr>
        <w:numPr>
          <w:ilvl w:val="0"/>
          <w:numId w:val="36"/>
        </w:numPr>
        <w:rPr>
          <w:lang w:val="de-DE"/>
        </w:rPr>
      </w:pPr>
      <w:r w:rsidRPr="00D875A2">
        <w:rPr>
          <w:lang w:val="de-DE"/>
        </w:rPr>
        <w:t xml:space="preserve">Geben Sie auf der Seite </w:t>
      </w:r>
      <w:r w:rsidRPr="00D875A2">
        <w:rPr>
          <w:b/>
          <w:bCs/>
          <w:lang w:val="de-DE"/>
        </w:rPr>
        <w:t xml:space="preserve">Name and </w:t>
      </w:r>
      <w:proofErr w:type="spellStart"/>
      <w:r w:rsidRPr="00D875A2">
        <w:rPr>
          <w:b/>
          <w:bCs/>
          <w:lang w:val="de-DE"/>
        </w:rPr>
        <w:t>describe</w:t>
      </w:r>
      <w:proofErr w:type="spellEnd"/>
      <w:r w:rsidRPr="00D875A2">
        <w:rPr>
          <w:b/>
          <w:bCs/>
          <w:lang w:val="de-DE"/>
        </w:rPr>
        <w:t xml:space="preserve"> </w:t>
      </w:r>
      <w:proofErr w:type="spellStart"/>
      <w:r w:rsidRPr="00D875A2">
        <w:rPr>
          <w:b/>
          <w:bCs/>
          <w:lang w:val="de-DE"/>
        </w:rPr>
        <w:t>your</w:t>
      </w:r>
      <w:proofErr w:type="spellEnd"/>
      <w:r w:rsidRPr="00D875A2">
        <w:rPr>
          <w:b/>
          <w:bCs/>
          <w:lang w:val="de-DE"/>
        </w:rPr>
        <w:t xml:space="preserve"> EDM sensitive </w:t>
      </w:r>
      <w:proofErr w:type="spellStart"/>
      <w:r w:rsidRPr="00D875A2">
        <w:rPr>
          <w:b/>
          <w:bCs/>
          <w:lang w:val="de-DE"/>
        </w:rPr>
        <w:t>info</w:t>
      </w:r>
      <w:proofErr w:type="spellEnd"/>
      <w:r w:rsidRPr="00D875A2">
        <w:rPr>
          <w:b/>
          <w:bCs/>
          <w:lang w:val="de-DE"/>
        </w:rPr>
        <w:t xml:space="preserve"> type </w:t>
      </w:r>
      <w:r w:rsidRPr="00D875A2">
        <w:rPr>
          <w:lang w:val="de-DE"/>
        </w:rPr>
        <w:t xml:space="preserve">den Namen </w:t>
      </w:r>
      <w:ins w:id="149" w:author="Dharti Jagani" w:date="2024-08-14T17:35:00Z" w16du:dateUtc="2024-08-14T12:05:00Z">
        <w:r w:rsidR="00341159" w:rsidRPr="00D875A2">
          <w:rPr>
            <w:b/>
            <w:bCs/>
            <w:color w:val="3A7C22" w:themeColor="accent6" w:themeShade="BF"/>
            <w:lang w:val="de-DE"/>
            <w:rPrChange w:id="150" w:author="Dharti Jagani" w:date="2024-08-14T17:35:00Z" w16du:dateUtc="2024-08-14T12:05:00Z">
              <w:rPr/>
            </w:rPrChange>
          </w:rPr>
          <w:t>+++</w:t>
        </w:r>
        <w:proofErr w:type="spellStart"/>
        <w:r w:rsidR="00341159" w:rsidRPr="00D875A2">
          <w:rPr>
            <w:b/>
            <w:bCs/>
            <w:color w:val="3A7C22" w:themeColor="accent6" w:themeShade="BF"/>
            <w:lang w:val="de-DE"/>
            <w:rPrChange w:id="151" w:author="Dharti Jagani" w:date="2024-08-14T17:35:00Z" w16du:dateUtc="2024-08-14T12:05:00Z">
              <w:rPr/>
            </w:rPrChange>
          </w:rPr>
          <w:t>Contoso</w:t>
        </w:r>
      </w:ins>
      <w:proofErr w:type="spellEnd"/>
      <w:r w:rsidRPr="00D875A2">
        <w:rPr>
          <w:b/>
          <w:bCs/>
          <w:color w:val="3A7C22" w:themeColor="accent6" w:themeShade="BF"/>
          <w:lang w:val="de-DE"/>
          <w:rPrChange w:id="152" w:author="Dharti Jagani" w:date="2024-08-14T17:35:00Z" w16du:dateUtc="2024-08-14T12:05:00Z">
            <w:rPr>
              <w:b/>
              <w:bCs/>
            </w:rPr>
          </w:rPrChange>
        </w:rPr>
        <w:t xml:space="preserve"> </w:t>
      </w:r>
      <w:proofErr w:type="spellStart"/>
      <w:r w:rsidRPr="00D875A2">
        <w:rPr>
          <w:b/>
          <w:bCs/>
          <w:color w:val="3A7C22" w:themeColor="accent6" w:themeShade="BF"/>
          <w:lang w:val="de-DE"/>
          <w:rPrChange w:id="153" w:author="Dharti Jagani" w:date="2024-08-14T17:35:00Z" w16du:dateUtc="2024-08-14T12:05:00Z">
            <w:rPr>
              <w:b/>
              <w:bCs/>
            </w:rPr>
          </w:rPrChange>
        </w:rPr>
        <w:t>Employee</w:t>
      </w:r>
      <w:proofErr w:type="spellEnd"/>
      <w:r w:rsidRPr="00D875A2">
        <w:rPr>
          <w:b/>
          <w:bCs/>
          <w:color w:val="3A7C22" w:themeColor="accent6" w:themeShade="BF"/>
          <w:lang w:val="de-DE"/>
          <w:rPrChange w:id="154" w:author="Dharti Jagani" w:date="2024-08-14T17:35:00Z" w16du:dateUtc="2024-08-14T12:05:00Z">
            <w:rPr>
              <w:b/>
              <w:bCs/>
            </w:rPr>
          </w:rPrChange>
        </w:rPr>
        <w:t xml:space="preserve"> </w:t>
      </w:r>
      <w:ins w:id="155" w:author="Dharti Jagani" w:date="2024-08-14T17:35:00Z" w16du:dateUtc="2024-08-14T12:05:00Z">
        <w:r w:rsidR="00341159" w:rsidRPr="00D875A2">
          <w:rPr>
            <w:b/>
            <w:bCs/>
            <w:color w:val="3A7C22" w:themeColor="accent6" w:themeShade="BF"/>
            <w:lang w:val="de-DE"/>
            <w:rPrChange w:id="156" w:author="Dharti Jagani" w:date="2024-08-14T17:35:00Z" w16du:dateUtc="2024-08-14T12:05:00Z">
              <w:rPr>
                <w:b/>
                <w:bCs/>
              </w:rPr>
            </w:rPrChange>
          </w:rPr>
          <w:t>EDM+++</w:t>
        </w:r>
      </w:ins>
      <w:r w:rsidRPr="00D875A2">
        <w:rPr>
          <w:lang w:val="de-DE"/>
        </w:rPr>
        <w:t xml:space="preserve"> ein.</w:t>
      </w:r>
    </w:p>
    <w:p w14:paraId="5206901D" w14:textId="77777777" w:rsidR="003703F9" w:rsidRDefault="00FF1FBE">
      <w:pPr>
        <w:numPr>
          <w:ilvl w:val="0"/>
          <w:numId w:val="36"/>
        </w:numPr>
      </w:pPr>
      <w:r w:rsidRPr="00D875A2">
        <w:rPr>
          <w:lang w:val="de-DE"/>
        </w:rPr>
        <w:t xml:space="preserve">Geben Sie in das Feld </w:t>
      </w:r>
      <w:r w:rsidRPr="00D875A2">
        <w:rPr>
          <w:b/>
          <w:bCs/>
          <w:lang w:val="de-DE"/>
        </w:rPr>
        <w:t xml:space="preserve">Beschreibung für Administratoren </w:t>
      </w:r>
      <w:ins w:id="157" w:author="Dharti Jagani" w:date="2024-08-14T17:35:00Z" w16du:dateUtc="2024-08-14T12:05:00Z">
        <w:r w:rsidR="00341159" w:rsidRPr="00D875A2">
          <w:rPr>
            <w:b/>
            <w:bCs/>
            <w:color w:val="3A7C22" w:themeColor="accent6" w:themeShade="BF"/>
            <w:lang w:val="de-DE"/>
          </w:rPr>
          <w:t>+++EDM-basierter</w:t>
        </w:r>
      </w:ins>
      <w:r w:rsidRPr="00D875A2">
        <w:rPr>
          <w:b/>
          <w:bCs/>
          <w:color w:val="3A7C22" w:themeColor="accent6" w:themeShade="BF"/>
          <w:lang w:val="de-DE"/>
          <w:rPrChange w:id="158" w:author="Dharti Jagani" w:date="2024-08-14T17:36:00Z" w16du:dateUtc="2024-08-14T12:06:00Z">
            <w:rPr>
              <w:b/>
              <w:bCs/>
            </w:rPr>
          </w:rPrChange>
        </w:rPr>
        <w:t xml:space="preserve"> sensibler Informationstyp für persönliche Informationen von Mitarbeitern </w:t>
      </w:r>
      <w:ins w:id="159" w:author="Dharti Jagani" w:date="2024-08-14T17:35:00Z" w16du:dateUtc="2024-08-14T12:05:00Z">
        <w:r w:rsidR="00341159" w:rsidRPr="00D875A2">
          <w:rPr>
            <w:b/>
            <w:bCs/>
            <w:color w:val="3A7C22" w:themeColor="accent6" w:themeShade="BF"/>
            <w:lang w:val="de-DE"/>
          </w:rPr>
          <w:t>+++</w:t>
        </w:r>
      </w:ins>
      <w:r w:rsidRPr="00D875A2">
        <w:rPr>
          <w:lang w:val="de-DE"/>
        </w:rPr>
        <w:t xml:space="preserve"> ein. </w:t>
      </w:r>
      <w:proofErr w:type="spellStart"/>
      <w:r w:rsidRPr="009C74FC">
        <w:t>Wählen</w:t>
      </w:r>
      <w:proofErr w:type="spellEnd"/>
      <w:r w:rsidRPr="009C74FC">
        <w:t xml:space="preserve"> Sie </w:t>
      </w:r>
      <w:r w:rsidRPr="009C74FC">
        <w:rPr>
          <w:b/>
          <w:bCs/>
        </w:rPr>
        <w:t>Weiter.</w:t>
      </w:r>
    </w:p>
    <w:p w14:paraId="60D38EA9" w14:textId="77777777" w:rsidR="003703F9" w:rsidRDefault="00FF1FBE">
      <w:r w:rsidRPr="009C74FC">
        <w:lastRenderedPageBreak/>
        <w:fldChar w:fldCharType="begin"/>
      </w:r>
      <w:r w:rsidRPr="009C74FC">
        <w:instrText xml:space="preserve"> INCLUDEPICTURE "https://labondemand.blob.core.windows.net/content/lab149520/instructions237223%5CMedia2%5Cimage29.png" \* MERGEFORMATINET </w:instrText>
      </w:r>
      <w:r w:rsidRPr="009C74FC">
        <w:fldChar w:fldCharType="separate"/>
      </w:r>
      <w:r w:rsidRPr="009C74FC">
        <w:rPr>
          <w:noProof/>
        </w:rPr>
        <w:drawing>
          <wp:inline distT="0" distB="0" distL="0" distR="0" wp14:anchorId="0A6242FA" wp14:editId="35D962C3">
            <wp:extent cx="5731510" cy="2701276"/>
            <wp:effectExtent l="0" t="0" r="0" b="4445"/>
            <wp:docPr id="480797633" name="Picture 696"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1" descr="Graphical user interface, text, application Description automatically generated"/>
                    <pic:cNvPicPr>
                      <a:picLocks noChangeAspect="1" noChangeArrowheads="1"/>
                    </pic:cNvPicPr>
                  </pic:nvPicPr>
                  <pic:blipFill rotWithShape="1">
                    <a:blip r:embed="rId47">
                      <a:extLst>
                        <a:ext uri="{28A0092B-C50C-407E-A947-70E740481C1C}">
                          <a14:useLocalDpi xmlns:a14="http://schemas.microsoft.com/office/drawing/2010/main" val="0"/>
                        </a:ext>
                      </a:extLst>
                    </a:blip>
                    <a:srcRect t="7341"/>
                    <a:stretch/>
                  </pic:blipFill>
                  <pic:spPr bwMode="auto">
                    <a:xfrm>
                      <a:off x="0" y="0"/>
                      <a:ext cx="5731510" cy="2701276"/>
                    </a:xfrm>
                    <a:prstGeom prst="rect">
                      <a:avLst/>
                    </a:prstGeom>
                    <a:noFill/>
                    <a:ln>
                      <a:noFill/>
                    </a:ln>
                    <a:extLst>
                      <a:ext uri="{53640926-AAD7-44D8-BBD7-CCE9431645EC}">
                        <a14:shadowObscured xmlns:a14="http://schemas.microsoft.com/office/drawing/2010/main"/>
                      </a:ext>
                    </a:extLst>
                  </pic:spPr>
                </pic:pic>
              </a:graphicData>
            </a:graphic>
          </wp:inline>
        </w:drawing>
      </w:r>
      <w:r w:rsidRPr="009C74FC">
        <w:fldChar w:fldCharType="end"/>
      </w:r>
    </w:p>
    <w:p w14:paraId="2F14D957" w14:textId="77777777" w:rsidR="003703F9" w:rsidRPr="00D875A2" w:rsidRDefault="00FF1FBE">
      <w:pPr>
        <w:numPr>
          <w:ilvl w:val="0"/>
          <w:numId w:val="36"/>
        </w:numPr>
        <w:rPr>
          <w:lang w:val="de-DE"/>
        </w:rPr>
      </w:pPr>
      <w:r w:rsidRPr="00D875A2">
        <w:rPr>
          <w:lang w:val="de-DE"/>
        </w:rPr>
        <w:t xml:space="preserve">Überprüfen Sie die Einstellungen und wählen Sie </w:t>
      </w:r>
      <w:r w:rsidRPr="00D875A2">
        <w:rPr>
          <w:b/>
          <w:bCs/>
          <w:lang w:val="de-DE"/>
        </w:rPr>
        <w:t>Senden</w:t>
      </w:r>
      <w:r w:rsidRPr="00D875A2">
        <w:rPr>
          <w:lang w:val="de-DE"/>
        </w:rPr>
        <w:t>.</w:t>
      </w:r>
    </w:p>
    <w:p w14:paraId="4DE2A051" w14:textId="77777777" w:rsidR="003703F9" w:rsidRDefault="00FF1FBE">
      <w:r w:rsidRPr="009C74FC">
        <w:fldChar w:fldCharType="begin"/>
      </w:r>
      <w:r w:rsidRPr="009C74FC">
        <w:instrText xml:space="preserve"> INCLUDEPICTURE "https://labondemand.blob.core.windows.net/content/lab149520/instructions237223%5CMedia2%5Cimage30.png" \* MERGEFORMATINET </w:instrText>
      </w:r>
      <w:r w:rsidRPr="009C74FC">
        <w:fldChar w:fldCharType="separate"/>
      </w:r>
      <w:r w:rsidRPr="009C74FC">
        <w:rPr>
          <w:noProof/>
        </w:rPr>
        <w:drawing>
          <wp:inline distT="0" distB="0" distL="0" distR="0" wp14:anchorId="76B01B14" wp14:editId="2A5B767A">
            <wp:extent cx="5731510" cy="2720731"/>
            <wp:effectExtent l="0" t="0" r="0" b="0"/>
            <wp:docPr id="314470138" name="Picture 695"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2" descr="Graphical user interface, application Description automatically generated"/>
                    <pic:cNvPicPr>
                      <a:picLocks noChangeAspect="1" noChangeArrowheads="1"/>
                    </pic:cNvPicPr>
                  </pic:nvPicPr>
                  <pic:blipFill rotWithShape="1">
                    <a:blip r:embed="rId48">
                      <a:extLst>
                        <a:ext uri="{28A0092B-C50C-407E-A947-70E740481C1C}">
                          <a14:useLocalDpi xmlns:a14="http://schemas.microsoft.com/office/drawing/2010/main" val="0"/>
                        </a:ext>
                      </a:extLst>
                    </a:blip>
                    <a:srcRect t="6673"/>
                    <a:stretch/>
                  </pic:blipFill>
                  <pic:spPr bwMode="auto">
                    <a:xfrm>
                      <a:off x="0" y="0"/>
                      <a:ext cx="5731510" cy="2720731"/>
                    </a:xfrm>
                    <a:prstGeom prst="rect">
                      <a:avLst/>
                    </a:prstGeom>
                    <a:noFill/>
                    <a:ln>
                      <a:noFill/>
                    </a:ln>
                    <a:extLst>
                      <a:ext uri="{53640926-AAD7-44D8-BBD7-CCE9431645EC}">
                        <a14:shadowObscured xmlns:a14="http://schemas.microsoft.com/office/drawing/2010/main"/>
                      </a:ext>
                    </a:extLst>
                  </pic:spPr>
                </pic:pic>
              </a:graphicData>
            </a:graphic>
          </wp:inline>
        </w:drawing>
      </w:r>
      <w:r w:rsidRPr="009C74FC">
        <w:fldChar w:fldCharType="end"/>
      </w:r>
    </w:p>
    <w:p w14:paraId="0A2D28BC" w14:textId="77777777" w:rsidR="003703F9" w:rsidRPr="00D875A2" w:rsidRDefault="00FF1FBE">
      <w:pPr>
        <w:numPr>
          <w:ilvl w:val="0"/>
          <w:numId w:val="36"/>
        </w:numPr>
        <w:rPr>
          <w:lang w:val="de-DE"/>
        </w:rPr>
      </w:pPr>
      <w:r w:rsidRPr="00D875A2">
        <w:rPr>
          <w:lang w:val="de-DE"/>
        </w:rPr>
        <w:t xml:space="preserve">Wählen Sie auf der Seite </w:t>
      </w:r>
      <w:r w:rsidRPr="00D875A2">
        <w:rPr>
          <w:b/>
          <w:bCs/>
          <w:lang w:val="de-DE"/>
        </w:rPr>
        <w:t>Ihr EDM-Sensitiv-</w:t>
      </w:r>
      <w:proofErr w:type="spellStart"/>
      <w:r w:rsidRPr="00D875A2">
        <w:rPr>
          <w:b/>
          <w:bCs/>
          <w:lang w:val="de-DE"/>
        </w:rPr>
        <w:t>Infotyp</w:t>
      </w:r>
      <w:proofErr w:type="spellEnd"/>
      <w:r w:rsidRPr="00D875A2">
        <w:rPr>
          <w:b/>
          <w:bCs/>
          <w:lang w:val="de-DE"/>
        </w:rPr>
        <w:t xml:space="preserve"> wurde erstellt </w:t>
      </w:r>
      <w:r w:rsidRPr="00D875A2">
        <w:rPr>
          <w:lang w:val="de-DE"/>
        </w:rPr>
        <w:t xml:space="preserve">die Option </w:t>
      </w:r>
      <w:r w:rsidRPr="00D875A2">
        <w:rPr>
          <w:b/>
          <w:bCs/>
          <w:lang w:val="de-DE"/>
        </w:rPr>
        <w:t>Fertig</w:t>
      </w:r>
      <w:r w:rsidRPr="00D875A2">
        <w:rPr>
          <w:lang w:val="de-DE"/>
        </w:rPr>
        <w:t>.</w:t>
      </w:r>
    </w:p>
    <w:p w14:paraId="01805798" w14:textId="77777777" w:rsidR="003703F9" w:rsidRDefault="00FF1FBE">
      <w:del w:id="160" w:author="Dharti Jagani" w:date="2024-08-14T17:38:00Z" w16du:dateUtc="2024-08-14T12:08:00Z">
        <w:r w:rsidRPr="009C74FC" w:rsidDel="003027F5">
          <w:lastRenderedPageBreak/>
          <w:fldChar w:fldCharType="begin"/>
        </w:r>
        <w:r w:rsidRPr="00D875A2" w:rsidDel="003027F5">
          <w:rPr>
            <w:lang w:val="de-DE"/>
          </w:rPr>
          <w:delInstrText xml:space="preserve"> INCLUDEPICTURE "https://labondemand.blob.core.windows.net/content/lab149520/instructions237223%5CMedia2%5Cimage31.png" \* MERGEFORMATINET </w:delInstrText>
        </w:r>
        <w:r w:rsidRPr="009C74FC" w:rsidDel="003027F5">
          <w:fldChar w:fldCharType="separate"/>
        </w:r>
        <w:r w:rsidRPr="009C74FC" w:rsidDel="003027F5">
          <w:rPr>
            <w:noProof/>
          </w:rPr>
          <w:drawing>
            <wp:inline distT="0" distB="0" distL="0" distR="0" wp14:anchorId="5D0BB930" wp14:editId="6E1C15B2">
              <wp:extent cx="5731510" cy="3313065"/>
              <wp:effectExtent l="0" t="0" r="0" b="1905"/>
              <wp:docPr id="42603887" name="Picture 694"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3" descr="A screenshot of a computer Description automatically generated"/>
                      <pic:cNvPicPr>
                        <a:picLocks noChangeAspect="1" noChangeArrowheads="1"/>
                      </pic:cNvPicPr>
                    </pic:nvPicPr>
                    <pic:blipFill rotWithShape="1">
                      <a:blip r:embed="rId49">
                        <a:extLst>
                          <a:ext uri="{28A0092B-C50C-407E-A947-70E740481C1C}">
                            <a14:useLocalDpi xmlns:a14="http://schemas.microsoft.com/office/drawing/2010/main" val="0"/>
                          </a:ext>
                        </a:extLst>
                      </a:blip>
                      <a:srcRect t="8095"/>
                      <a:stretch/>
                    </pic:blipFill>
                    <pic:spPr bwMode="auto">
                      <a:xfrm>
                        <a:off x="0" y="0"/>
                        <a:ext cx="5731510" cy="3313065"/>
                      </a:xfrm>
                      <a:prstGeom prst="rect">
                        <a:avLst/>
                      </a:prstGeom>
                      <a:noFill/>
                      <a:ln>
                        <a:noFill/>
                      </a:ln>
                      <a:extLst>
                        <a:ext uri="{53640926-AAD7-44D8-BBD7-CCE9431645EC}">
                          <a14:shadowObscured xmlns:a14="http://schemas.microsoft.com/office/drawing/2010/main"/>
                        </a:ext>
                      </a:extLst>
                    </pic:spPr>
                  </pic:pic>
                </a:graphicData>
              </a:graphic>
            </wp:inline>
          </w:drawing>
        </w:r>
        <w:r w:rsidRPr="009C74FC" w:rsidDel="003027F5">
          <w:fldChar w:fldCharType="end"/>
        </w:r>
      </w:del>
      <w:ins w:id="161" w:author="Dharti Jagani" w:date="2024-08-14T17:39:00Z" w16du:dateUtc="2024-08-14T12:09:00Z">
        <w:r w:rsidR="003027F5" w:rsidRPr="00D875A2">
          <w:rPr>
            <w:noProof/>
            <w:lang w:val="de-DE"/>
          </w:rPr>
          <w:t xml:space="preserve"> </w:t>
        </w:r>
        <w:r w:rsidR="003027F5" w:rsidRPr="003027F5">
          <w:rPr>
            <w:noProof/>
          </w:rPr>
          <w:drawing>
            <wp:inline distT="0" distB="0" distL="0" distR="0" wp14:anchorId="27EA72CF" wp14:editId="6E3A7CBE">
              <wp:extent cx="5731510" cy="3041015"/>
              <wp:effectExtent l="0" t="0" r="0" b="0"/>
              <wp:docPr id="1126249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49221" name="Picture 1" descr="A screenshot of a computer&#10;&#10;Description automatically generated"/>
                      <pic:cNvPicPr/>
                    </pic:nvPicPr>
                    <pic:blipFill>
                      <a:blip r:embed="rId50"/>
                      <a:stretch>
                        <a:fillRect/>
                      </a:stretch>
                    </pic:blipFill>
                    <pic:spPr>
                      <a:xfrm>
                        <a:off x="0" y="0"/>
                        <a:ext cx="5731510" cy="3041015"/>
                      </a:xfrm>
                      <a:prstGeom prst="rect">
                        <a:avLst/>
                      </a:prstGeom>
                    </pic:spPr>
                  </pic:pic>
                </a:graphicData>
              </a:graphic>
            </wp:inline>
          </w:drawing>
        </w:r>
      </w:ins>
    </w:p>
    <w:p w14:paraId="33AD0489" w14:textId="77777777" w:rsidR="003703F9" w:rsidRPr="00D875A2" w:rsidRDefault="00FF1FBE">
      <w:pPr>
        <w:numPr>
          <w:ilvl w:val="0"/>
          <w:numId w:val="36"/>
        </w:numPr>
        <w:rPr>
          <w:lang w:val="de-DE"/>
        </w:rPr>
      </w:pPr>
      <w:r w:rsidRPr="00D875A2">
        <w:rPr>
          <w:lang w:val="de-DE"/>
        </w:rPr>
        <w:t xml:space="preserve">Lassen Sie den Browser mit dem Microsoft </w:t>
      </w:r>
      <w:proofErr w:type="spellStart"/>
      <w:r w:rsidRPr="00D875A2">
        <w:rPr>
          <w:lang w:val="de-DE"/>
        </w:rPr>
        <w:t>Purview</w:t>
      </w:r>
      <w:proofErr w:type="spellEnd"/>
      <w:r w:rsidRPr="00D875A2">
        <w:rPr>
          <w:lang w:val="de-DE"/>
        </w:rPr>
        <w:t xml:space="preserve"> Portal geöffnet.</w:t>
      </w:r>
    </w:p>
    <w:p w14:paraId="0F93DCF5" w14:textId="77777777" w:rsidR="003703F9" w:rsidRPr="00D875A2" w:rsidRDefault="00FF1FBE">
      <w:pPr>
        <w:rPr>
          <w:lang w:val="de-DE"/>
        </w:rPr>
      </w:pPr>
      <w:r w:rsidRPr="00D875A2">
        <w:rPr>
          <w:lang w:val="de-DE"/>
        </w:rPr>
        <w:t>Sie haben erfolgreich einen neuen EDM-basierten klassifizierungssensitiven Informationstyp zur Identifizierung von Mitarbeiterdaten aus einer Datenbankdateiquelle erstellt.</w:t>
      </w:r>
    </w:p>
    <w:p w14:paraId="3690522C" w14:textId="77777777" w:rsidR="003703F9" w:rsidRPr="00D875A2" w:rsidRDefault="00FF1FBE">
      <w:pPr>
        <w:pStyle w:val="Heading2"/>
        <w:rPr>
          <w:lang w:val="de-DE"/>
        </w:rPr>
      </w:pPr>
      <w:r w:rsidRPr="00D875A2">
        <w:rPr>
          <w:lang w:val="de-DE"/>
        </w:rPr>
        <w:t>Übung 3 - Erstellen einer EDM-basierten Klassifizierungsdatenquelle</w:t>
      </w:r>
    </w:p>
    <w:p w14:paraId="59AD35CA" w14:textId="77777777" w:rsidR="003703F9" w:rsidRPr="00D875A2" w:rsidRDefault="00FF1FBE">
      <w:pPr>
        <w:rPr>
          <w:lang w:val="de-DE"/>
        </w:rPr>
      </w:pPr>
      <w:r w:rsidRPr="00D875A2">
        <w:rPr>
          <w:lang w:val="de-DE"/>
        </w:rPr>
        <w:t xml:space="preserve">Um die EDM-basierte Klassifizierung mit einer Datenbank zu verknüpfen, die sensible Daten enthält, müssen als Nächstes die tatsächlichen Daten für den sensiblen Informationstyp über das EDM-Upload-Agent-Tool </w:t>
      </w:r>
      <w:proofErr w:type="spellStart"/>
      <w:r w:rsidRPr="00D875A2">
        <w:rPr>
          <w:lang w:val="de-DE"/>
        </w:rPr>
        <w:t>gehasht</w:t>
      </w:r>
      <w:proofErr w:type="spellEnd"/>
      <w:r w:rsidRPr="00D875A2">
        <w:rPr>
          <w:lang w:val="de-DE"/>
        </w:rPr>
        <w:t xml:space="preserve"> und hochgeladen werden.</w:t>
      </w:r>
    </w:p>
    <w:p w14:paraId="64F579C5" w14:textId="77777777" w:rsidR="003703F9" w:rsidRPr="00D875A2" w:rsidRDefault="00FF1FBE">
      <w:pPr>
        <w:numPr>
          <w:ilvl w:val="0"/>
          <w:numId w:val="37"/>
        </w:numPr>
        <w:rPr>
          <w:lang w:val="de-DE"/>
        </w:rPr>
      </w:pPr>
      <w:r w:rsidRPr="00D875A2">
        <w:rPr>
          <w:lang w:val="de-DE"/>
        </w:rPr>
        <w:lastRenderedPageBreak/>
        <w:t xml:space="preserve">Navigieren Sie in </w:t>
      </w:r>
      <w:r w:rsidRPr="00D875A2">
        <w:rPr>
          <w:b/>
          <w:bCs/>
          <w:lang w:val="de-DE"/>
        </w:rPr>
        <w:t xml:space="preserve">Microsoft Edge </w:t>
      </w:r>
      <w:r w:rsidRPr="00D875A2">
        <w:rPr>
          <w:lang w:val="de-DE"/>
        </w:rPr>
        <w:t xml:space="preserve">zu </w:t>
      </w:r>
      <w:ins w:id="162" w:author="Dharti Jagani" w:date="2024-08-14T17:41:00Z" w16du:dateUtc="2024-08-14T12:11:00Z">
        <w:r w:rsidR="003027F5" w:rsidRPr="00D875A2">
          <w:rPr>
            <w:b/>
            <w:bCs/>
            <w:color w:val="3A7C22" w:themeColor="accent6" w:themeShade="BF"/>
            <w:lang w:val="de-DE"/>
            <w:rPrChange w:id="163" w:author="Dharti Jagani" w:date="2024-08-14T18:55:00Z" w16du:dateUtc="2024-08-14T13:25:00Z">
              <w:rPr>
                <w:b/>
                <w:bCs/>
              </w:rPr>
            </w:rPrChange>
          </w:rPr>
          <w:t>+++https://go.microsoft.com/</w:t>
        </w:r>
        <w:proofErr w:type="spellStart"/>
        <w:r w:rsidR="003027F5" w:rsidRPr="00D875A2">
          <w:rPr>
            <w:b/>
            <w:bCs/>
            <w:color w:val="3A7C22" w:themeColor="accent6" w:themeShade="BF"/>
            <w:lang w:val="de-DE"/>
            <w:rPrChange w:id="164" w:author="Dharti Jagani" w:date="2024-08-14T18:55:00Z" w16du:dateUtc="2024-08-14T13:25:00Z">
              <w:rPr>
                <w:b/>
                <w:bCs/>
              </w:rPr>
            </w:rPrChange>
          </w:rPr>
          <w:t>fwlink</w:t>
        </w:r>
        <w:proofErr w:type="spellEnd"/>
        <w:r w:rsidR="003027F5" w:rsidRPr="00D875A2">
          <w:rPr>
            <w:b/>
            <w:bCs/>
            <w:color w:val="3A7C22" w:themeColor="accent6" w:themeShade="BF"/>
            <w:lang w:val="de-DE"/>
            <w:rPrChange w:id="165" w:author="Dharti Jagani" w:date="2024-08-14T18:55:00Z" w16du:dateUtc="2024-08-14T13:25:00Z">
              <w:rPr>
                <w:b/>
                <w:bCs/>
              </w:rPr>
            </w:rPrChange>
          </w:rPr>
          <w:t>/?</w:t>
        </w:r>
        <w:proofErr w:type="spellStart"/>
        <w:r w:rsidR="003027F5" w:rsidRPr="00D875A2">
          <w:rPr>
            <w:b/>
            <w:bCs/>
            <w:color w:val="3A7C22" w:themeColor="accent6" w:themeShade="BF"/>
            <w:lang w:val="de-DE"/>
            <w:rPrChange w:id="166" w:author="Dharti Jagani" w:date="2024-08-14T18:55:00Z" w16du:dateUtc="2024-08-14T13:25:00Z">
              <w:rPr>
                <w:b/>
                <w:bCs/>
              </w:rPr>
            </w:rPrChange>
          </w:rPr>
          <w:t>linkid</w:t>
        </w:r>
        <w:proofErr w:type="spellEnd"/>
        <w:r w:rsidR="003027F5" w:rsidRPr="00D875A2">
          <w:rPr>
            <w:b/>
            <w:bCs/>
            <w:color w:val="3A7C22" w:themeColor="accent6" w:themeShade="BF"/>
            <w:lang w:val="de-DE"/>
            <w:rPrChange w:id="167" w:author="Dharti Jagani" w:date="2024-08-14T18:55:00Z" w16du:dateUtc="2024-08-14T13:25:00Z">
              <w:rPr>
                <w:b/>
                <w:bCs/>
              </w:rPr>
            </w:rPrChange>
          </w:rPr>
          <w:t>=2088639+++</w:t>
        </w:r>
      </w:ins>
      <w:r w:rsidRPr="00D875A2">
        <w:rPr>
          <w:lang w:val="de-DE"/>
        </w:rPr>
        <w:t>, um den EDM-Download-Agenten aufzurufen.</w:t>
      </w:r>
    </w:p>
    <w:p w14:paraId="384D7048" w14:textId="77777777" w:rsidR="003703F9" w:rsidRPr="00D875A2" w:rsidRDefault="00FF1FBE">
      <w:pPr>
        <w:numPr>
          <w:ilvl w:val="0"/>
          <w:numId w:val="37"/>
        </w:numPr>
        <w:rPr>
          <w:lang w:val="de-DE"/>
        </w:rPr>
      </w:pPr>
      <w:r w:rsidRPr="00D875A2">
        <w:rPr>
          <w:lang w:val="de-DE"/>
        </w:rPr>
        <w:t xml:space="preserve">Wählen Sie </w:t>
      </w:r>
      <w:r w:rsidRPr="00D875A2">
        <w:rPr>
          <w:b/>
          <w:bCs/>
          <w:lang w:val="de-DE"/>
        </w:rPr>
        <w:t>Ausführen</w:t>
      </w:r>
      <w:r w:rsidRPr="00D875A2">
        <w:rPr>
          <w:lang w:val="de-DE"/>
        </w:rPr>
        <w:t>, um das Programm herunterzuladen und zu installieren.</w:t>
      </w:r>
    </w:p>
    <w:p w14:paraId="0DD93B59" w14:textId="77777777" w:rsidR="003703F9" w:rsidRDefault="00FF1FBE">
      <w:r w:rsidRPr="009C74FC">
        <w:fldChar w:fldCharType="begin"/>
      </w:r>
      <w:r w:rsidRPr="009C74FC">
        <w:instrText xml:space="preserve"> INCLUDEPICTURE "/Users/dhartijagani/Library/Group Containers/UBF8T346G9.ms/WebArchiveCopyPasteTempFiles/com.microsoft.Word/image32.png" \* MERGEFORMATINET </w:instrText>
      </w:r>
      <w:r w:rsidRPr="009C74FC">
        <w:fldChar w:fldCharType="separate"/>
      </w:r>
      <w:r w:rsidRPr="009C74FC">
        <w:rPr>
          <w:noProof/>
        </w:rPr>
        <w:drawing>
          <wp:inline distT="0" distB="0" distL="0" distR="0" wp14:anchorId="25CC4812" wp14:editId="7C9947C1">
            <wp:extent cx="5731510" cy="4489450"/>
            <wp:effectExtent l="0" t="0" r="0" b="6350"/>
            <wp:docPr id="1909608761" name="Picture 693"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4" descr="BrokenIma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4489450"/>
                    </a:xfrm>
                    <a:prstGeom prst="rect">
                      <a:avLst/>
                    </a:prstGeom>
                    <a:noFill/>
                    <a:ln>
                      <a:noFill/>
                    </a:ln>
                  </pic:spPr>
                </pic:pic>
              </a:graphicData>
            </a:graphic>
          </wp:inline>
        </w:drawing>
      </w:r>
      <w:r w:rsidRPr="009C74FC">
        <w:fldChar w:fldCharType="end"/>
      </w:r>
    </w:p>
    <w:p w14:paraId="61C679DB" w14:textId="77777777" w:rsidR="003703F9" w:rsidRPr="00D875A2" w:rsidRDefault="00FF1FBE">
      <w:pPr>
        <w:numPr>
          <w:ilvl w:val="0"/>
          <w:numId w:val="37"/>
        </w:numPr>
        <w:rPr>
          <w:lang w:val="de-DE"/>
        </w:rPr>
      </w:pPr>
      <w:r w:rsidRPr="00D875A2">
        <w:rPr>
          <w:lang w:val="de-DE"/>
        </w:rPr>
        <w:t xml:space="preserve">Wählen Sie im Assistenten </w:t>
      </w:r>
      <w:r w:rsidRPr="00D875A2">
        <w:rPr>
          <w:b/>
          <w:bCs/>
          <w:lang w:val="de-DE"/>
        </w:rPr>
        <w:t xml:space="preserve">zum Einrichten des Microsoft Exact Data Match Upload Agent </w:t>
      </w:r>
      <w:r w:rsidRPr="00D875A2">
        <w:rPr>
          <w:lang w:val="de-DE"/>
        </w:rPr>
        <w:t>die Option</w:t>
      </w:r>
      <w:commentRangeStart w:id="168"/>
      <w:r w:rsidRPr="00D875A2">
        <w:rPr>
          <w:b/>
          <w:bCs/>
          <w:lang w:val="de-DE"/>
        </w:rPr>
        <w:t xml:space="preserve"> Next</w:t>
      </w:r>
      <w:commentRangeEnd w:id="168"/>
      <w:r w:rsidR="00552FD7">
        <w:rPr>
          <w:rStyle w:val="CommentReference"/>
        </w:rPr>
        <w:commentReference w:id="168"/>
      </w:r>
      <w:r w:rsidRPr="00D875A2">
        <w:rPr>
          <w:lang w:val="de-DE"/>
        </w:rPr>
        <w:t xml:space="preserve"> .</w:t>
      </w:r>
    </w:p>
    <w:p w14:paraId="572504DF" w14:textId="77777777" w:rsidR="003703F9" w:rsidRPr="00D875A2" w:rsidRDefault="00FF1FBE">
      <w:pPr>
        <w:numPr>
          <w:ilvl w:val="1"/>
          <w:numId w:val="37"/>
        </w:numPr>
        <w:rPr>
          <w:lang w:val="de-DE"/>
        </w:rPr>
      </w:pPr>
      <w:r w:rsidRPr="00D875A2">
        <w:rPr>
          <w:lang w:val="de-DE"/>
        </w:rPr>
        <w:t xml:space="preserve">Wählen Sie </w:t>
      </w:r>
      <w:r w:rsidRPr="00D875A2">
        <w:rPr>
          <w:b/>
          <w:bCs/>
          <w:lang w:val="de-DE"/>
        </w:rPr>
        <w:t xml:space="preserve">Ich akzeptiere die Bedingungen der Lizenzvereinbarung </w:t>
      </w:r>
      <w:r w:rsidRPr="00D875A2">
        <w:rPr>
          <w:lang w:val="de-DE"/>
        </w:rPr>
        <w:t xml:space="preserve">und wählen Sie </w:t>
      </w:r>
      <w:proofErr w:type="spellStart"/>
      <w:r w:rsidRPr="00D875A2">
        <w:rPr>
          <w:b/>
          <w:bCs/>
          <w:lang w:val="de-DE"/>
        </w:rPr>
        <w:t>Weiter</w:t>
      </w:r>
      <w:proofErr w:type="spellEnd"/>
      <w:r w:rsidRPr="00D875A2">
        <w:rPr>
          <w:lang w:val="de-DE"/>
        </w:rPr>
        <w:t>.</w:t>
      </w:r>
    </w:p>
    <w:p w14:paraId="4238B27B" w14:textId="77777777" w:rsidR="003703F9" w:rsidRPr="00D875A2" w:rsidRDefault="00FF1FBE">
      <w:pPr>
        <w:numPr>
          <w:ilvl w:val="1"/>
          <w:numId w:val="37"/>
        </w:numPr>
        <w:rPr>
          <w:lang w:val="de-DE"/>
        </w:rPr>
      </w:pPr>
      <w:r w:rsidRPr="00D875A2">
        <w:rPr>
          <w:lang w:val="de-DE"/>
        </w:rPr>
        <w:t xml:space="preserve">Ändern Sie den Standardpfad </w:t>
      </w:r>
      <w:r w:rsidRPr="00D875A2">
        <w:rPr>
          <w:b/>
          <w:bCs/>
          <w:lang w:val="de-DE"/>
        </w:rPr>
        <w:t xml:space="preserve">des Zielordners </w:t>
      </w:r>
      <w:r w:rsidRPr="00D875A2">
        <w:rPr>
          <w:lang w:val="de-DE"/>
        </w:rPr>
        <w:t xml:space="preserve">nicht und wählen Sie </w:t>
      </w:r>
      <w:proofErr w:type="spellStart"/>
      <w:r w:rsidRPr="00D875A2">
        <w:rPr>
          <w:b/>
          <w:bCs/>
          <w:lang w:val="de-DE"/>
        </w:rPr>
        <w:t>Weiter</w:t>
      </w:r>
      <w:proofErr w:type="spellEnd"/>
      <w:r w:rsidRPr="00D875A2">
        <w:rPr>
          <w:lang w:val="de-DE"/>
        </w:rPr>
        <w:t>.</w:t>
      </w:r>
    </w:p>
    <w:p w14:paraId="1423FFDD" w14:textId="77777777" w:rsidR="003703F9" w:rsidRPr="00D875A2" w:rsidRDefault="00FF1FBE">
      <w:pPr>
        <w:numPr>
          <w:ilvl w:val="1"/>
          <w:numId w:val="37"/>
        </w:numPr>
        <w:rPr>
          <w:lang w:val="de-DE"/>
        </w:rPr>
      </w:pPr>
      <w:r w:rsidRPr="00D875A2">
        <w:rPr>
          <w:lang w:val="de-DE"/>
        </w:rPr>
        <w:t xml:space="preserve">Wählen Sie </w:t>
      </w:r>
      <w:r w:rsidRPr="00D875A2">
        <w:rPr>
          <w:b/>
          <w:bCs/>
          <w:lang w:val="de-DE"/>
        </w:rPr>
        <w:t>Installieren</w:t>
      </w:r>
      <w:r w:rsidRPr="00D875A2">
        <w:rPr>
          <w:lang w:val="de-DE"/>
        </w:rPr>
        <w:t>, um die Installation durchzuführen.</w:t>
      </w:r>
    </w:p>
    <w:p w14:paraId="441B7955" w14:textId="77777777" w:rsidR="003703F9" w:rsidRPr="00D875A2" w:rsidRDefault="00FF1FBE">
      <w:pPr>
        <w:numPr>
          <w:ilvl w:val="1"/>
          <w:numId w:val="37"/>
        </w:numPr>
        <w:rPr>
          <w:lang w:val="de-DE"/>
        </w:rPr>
      </w:pPr>
      <w:r w:rsidRPr="00D875A2">
        <w:rPr>
          <w:lang w:val="de-DE"/>
        </w:rPr>
        <w:t xml:space="preserve">Wenn sich das Fenster </w:t>
      </w:r>
      <w:r w:rsidRPr="00D875A2">
        <w:rPr>
          <w:b/>
          <w:bCs/>
          <w:lang w:val="de-DE"/>
        </w:rPr>
        <w:t xml:space="preserve">Benutzerkontensteuerung </w:t>
      </w:r>
      <w:r w:rsidRPr="00D875A2">
        <w:rPr>
          <w:lang w:val="de-DE"/>
        </w:rPr>
        <w:t xml:space="preserve">öffnet, wählen Sie </w:t>
      </w:r>
      <w:r w:rsidRPr="00D875A2">
        <w:rPr>
          <w:b/>
          <w:bCs/>
          <w:lang w:val="de-DE"/>
        </w:rPr>
        <w:t>Ja</w:t>
      </w:r>
      <w:r w:rsidRPr="00D875A2">
        <w:rPr>
          <w:lang w:val="de-DE"/>
        </w:rPr>
        <w:t>.</w:t>
      </w:r>
    </w:p>
    <w:p w14:paraId="6D0A869F" w14:textId="77777777" w:rsidR="003703F9" w:rsidRPr="00D875A2" w:rsidRDefault="00FF1FBE">
      <w:pPr>
        <w:numPr>
          <w:ilvl w:val="1"/>
          <w:numId w:val="37"/>
        </w:numPr>
        <w:rPr>
          <w:lang w:val="de-DE"/>
        </w:rPr>
      </w:pPr>
      <w:r w:rsidRPr="00D875A2">
        <w:rPr>
          <w:lang w:val="de-DE"/>
        </w:rPr>
        <w:t>Wenn Sie aufgefordert werden, sich anzumelden, melden Sie sich über das Konto</w:t>
      </w:r>
      <w:ins w:id="169" w:author="Dharti Jagani" w:date="2024-08-14T17:54:00Z" w16du:dateUtc="2024-08-14T12:24:00Z">
        <w:r w:rsidR="00F14500" w:rsidRPr="00D875A2">
          <w:rPr>
            <w:b/>
            <w:bCs/>
            <w:lang w:val="de-DE"/>
          </w:rPr>
          <w:t xml:space="preserve"> </w:t>
        </w:r>
        <w:proofErr w:type="spellStart"/>
        <w:r w:rsidR="00F14500" w:rsidRPr="00D875A2">
          <w:rPr>
            <w:b/>
            <w:bCs/>
            <w:lang w:val="de-DE"/>
          </w:rPr>
          <w:t>von</w:t>
        </w:r>
      </w:ins>
      <w:del w:id="170" w:author="Dharti Jagani" w:date="2024-08-14T17:54:00Z" w16du:dateUtc="2024-08-14T12:24:00Z">
        <w:r w:rsidRPr="00D875A2" w:rsidDel="00F14500">
          <w:rPr>
            <w:b/>
            <w:bCs/>
            <w:lang w:val="de-DE"/>
          </w:rPr>
          <w:delText>Chris’s</w:delText>
        </w:r>
        <w:r w:rsidRPr="00D875A2" w:rsidDel="00F14500">
          <w:rPr>
            <w:lang w:val="de-DE"/>
          </w:rPr>
          <w:delText> </w:delText>
        </w:r>
      </w:del>
      <w:proofErr w:type="gramStart"/>
      <w:r w:rsidRPr="00D875A2">
        <w:rPr>
          <w:lang w:val="de-DE"/>
        </w:rPr>
        <w:t>Patti</w:t>
      </w:r>
      <w:proofErr w:type="spellEnd"/>
      <w:r w:rsidRPr="00D875A2">
        <w:rPr>
          <w:lang w:val="de-DE"/>
        </w:rPr>
        <w:t xml:space="preserve">  an</w:t>
      </w:r>
      <w:proofErr w:type="gramEnd"/>
      <w:r w:rsidRPr="00D875A2">
        <w:rPr>
          <w:lang w:val="de-DE"/>
        </w:rPr>
        <w:t>.</w:t>
      </w:r>
    </w:p>
    <w:p w14:paraId="47DB6C4F" w14:textId="77777777" w:rsidR="003703F9" w:rsidRPr="00D875A2" w:rsidRDefault="00FF1FBE">
      <w:pPr>
        <w:numPr>
          <w:ilvl w:val="1"/>
          <w:numId w:val="37"/>
        </w:numPr>
        <w:rPr>
          <w:lang w:val="de-DE"/>
        </w:rPr>
      </w:pPr>
      <w:r w:rsidRPr="00D875A2">
        <w:rPr>
          <w:lang w:val="de-DE"/>
        </w:rPr>
        <w:t xml:space="preserve">Wenn die Installation abgeschlossen ist, wählen Sie </w:t>
      </w:r>
      <w:proofErr w:type="spellStart"/>
      <w:r w:rsidRPr="00D875A2">
        <w:rPr>
          <w:b/>
          <w:bCs/>
          <w:lang w:val="de-DE"/>
        </w:rPr>
        <w:t>Fertig</w:t>
      </w:r>
      <w:proofErr w:type="spellEnd"/>
      <w:r w:rsidRPr="00D875A2">
        <w:rPr>
          <w:b/>
          <w:bCs/>
          <w:lang w:val="de-DE"/>
        </w:rPr>
        <w:t xml:space="preserve"> stellen</w:t>
      </w:r>
      <w:r w:rsidRPr="00D875A2">
        <w:rPr>
          <w:lang w:val="de-DE"/>
        </w:rPr>
        <w:t>.</w:t>
      </w:r>
    </w:p>
    <w:p w14:paraId="47D6F7ED" w14:textId="77777777" w:rsidR="003703F9" w:rsidRPr="00D875A2" w:rsidRDefault="00FF1FBE">
      <w:pPr>
        <w:numPr>
          <w:ilvl w:val="1"/>
          <w:numId w:val="37"/>
        </w:numPr>
        <w:rPr>
          <w:lang w:val="de-DE"/>
        </w:rPr>
      </w:pPr>
      <w:r w:rsidRPr="00D875A2">
        <w:rPr>
          <w:lang w:val="de-DE"/>
        </w:rPr>
        <w:t xml:space="preserve">Wählen Sie das Windows-Symbol unten links, um das Startmenü zu öffnen, geben Sie </w:t>
      </w:r>
      <w:r w:rsidRPr="00D875A2">
        <w:rPr>
          <w:b/>
          <w:bCs/>
          <w:lang w:val="de-DE"/>
        </w:rPr>
        <w:t xml:space="preserve">Notepad </w:t>
      </w:r>
      <w:r w:rsidRPr="00D875A2">
        <w:rPr>
          <w:lang w:val="de-DE"/>
        </w:rPr>
        <w:t xml:space="preserve">ein und wählen Sie </w:t>
      </w:r>
      <w:r w:rsidRPr="00D875A2">
        <w:rPr>
          <w:b/>
          <w:bCs/>
          <w:lang w:val="de-DE"/>
        </w:rPr>
        <w:t xml:space="preserve">Notepad </w:t>
      </w:r>
      <w:r w:rsidRPr="00D875A2">
        <w:rPr>
          <w:lang w:val="de-DE"/>
        </w:rPr>
        <w:t>aus dem Startmenü.</w:t>
      </w:r>
    </w:p>
    <w:p w14:paraId="1CF22826" w14:textId="77777777" w:rsidR="003703F9" w:rsidRPr="00D875A2" w:rsidRDefault="00FF1FBE">
      <w:pPr>
        <w:numPr>
          <w:ilvl w:val="1"/>
          <w:numId w:val="37"/>
        </w:numPr>
        <w:rPr>
          <w:lang w:val="de-DE"/>
        </w:rPr>
      </w:pPr>
      <w:r w:rsidRPr="00D875A2">
        <w:rPr>
          <w:lang w:val="de-DE"/>
        </w:rPr>
        <w:lastRenderedPageBreak/>
        <w:t>Geben Sie den folgenden Text in die erste Zeile des Notizblockfensters ein:</w:t>
      </w:r>
    </w:p>
    <w:p w14:paraId="10FB069C" w14:textId="77777777" w:rsidR="003703F9" w:rsidRPr="00D875A2" w:rsidRDefault="00FF1FBE">
      <w:pPr>
        <w:rPr>
          <w:color w:val="3A7C22" w:themeColor="accent6" w:themeShade="BF"/>
          <w:lang w:val="de-DE"/>
          <w:rPrChange w:id="171" w:author="Dharti Jagani" w:date="2024-08-14T17:43:00Z" w16du:dateUtc="2024-08-14T12:13:00Z">
            <w:rPr/>
          </w:rPrChange>
        </w:rPr>
      </w:pPr>
      <w:ins w:id="172" w:author="Dharti Jagani" w:date="2024-08-14T17:42:00Z" w16du:dateUtc="2024-08-14T12:12:00Z">
        <w:r w:rsidRPr="00D875A2">
          <w:rPr>
            <w:b/>
            <w:bCs/>
            <w:color w:val="3A7C22" w:themeColor="accent6" w:themeShade="BF"/>
            <w:lang w:val="de-DE"/>
            <w:rPrChange w:id="173" w:author="Dharti Jagani" w:date="2024-08-14T17:43:00Z" w16du:dateUtc="2024-08-14T12:13:00Z">
              <w:rPr>
                <w:b/>
                <w:bCs/>
              </w:rPr>
            </w:rPrChange>
          </w:rPr>
          <w:t>+++Name</w:t>
        </w:r>
      </w:ins>
      <w:r w:rsidR="009C74FC" w:rsidRPr="00D875A2">
        <w:rPr>
          <w:b/>
          <w:bCs/>
          <w:color w:val="3A7C22" w:themeColor="accent6" w:themeShade="BF"/>
          <w:lang w:val="de-DE"/>
          <w:rPrChange w:id="174" w:author="Dharti Jagani" w:date="2024-08-14T17:43:00Z" w16du:dateUtc="2024-08-14T12:13:00Z">
            <w:rPr>
              <w:b/>
              <w:bCs/>
            </w:rPr>
          </w:rPrChange>
        </w:rPr>
        <w:t>, Geburtsdatum, Anschrift, Mitarbeiter-ID</w:t>
      </w:r>
    </w:p>
    <w:p w14:paraId="0939491F" w14:textId="77777777" w:rsidR="003703F9" w:rsidRPr="00D875A2" w:rsidRDefault="00FF1FBE">
      <w:pPr>
        <w:rPr>
          <w:color w:val="3A7C22" w:themeColor="accent6" w:themeShade="BF"/>
          <w:lang w:val="de-DE"/>
          <w:rPrChange w:id="175" w:author="Dharti Jagani" w:date="2024-08-14T17:43:00Z" w16du:dateUtc="2024-08-14T12:13:00Z">
            <w:rPr/>
          </w:rPrChange>
        </w:rPr>
      </w:pPr>
      <w:del w:id="176" w:author="Dharti Jagani" w:date="2024-08-14T18:18:00Z" w16du:dateUtc="2024-08-14T12:48:00Z">
        <w:r w:rsidRPr="00D875A2" w:rsidDel="00552FD7">
          <w:rPr>
            <w:b/>
            <w:bCs/>
            <w:color w:val="3A7C22" w:themeColor="accent6" w:themeShade="BF"/>
            <w:lang w:val="de-DE"/>
            <w:rPrChange w:id="177" w:author="Dharti Jagani" w:date="2024-08-14T17:43:00Z" w16du:dateUtc="2024-08-14T12:13:00Z">
              <w:rPr>
                <w:b/>
                <w:bCs/>
              </w:rPr>
            </w:rPrChange>
          </w:rPr>
          <w:delText>Chris Green</w:delText>
        </w:r>
      </w:del>
      <w:ins w:id="178" w:author="Dharti Jagani" w:date="2024-08-14T18:18:00Z" w16du:dateUtc="2024-08-14T12:48:00Z">
        <w:r w:rsidR="00552FD7" w:rsidRPr="00D875A2">
          <w:rPr>
            <w:b/>
            <w:bCs/>
            <w:color w:val="3A7C22" w:themeColor="accent6" w:themeShade="BF"/>
            <w:lang w:val="de-DE"/>
          </w:rPr>
          <w:t>Patti Fernandez</w:t>
        </w:r>
      </w:ins>
      <w:r w:rsidRPr="00D875A2">
        <w:rPr>
          <w:b/>
          <w:bCs/>
          <w:color w:val="3A7C22" w:themeColor="accent6" w:themeShade="BF"/>
          <w:lang w:val="de-DE"/>
          <w:rPrChange w:id="179" w:author="Dharti Jagani" w:date="2024-08-14T17:43:00Z" w16du:dateUtc="2024-08-14T12:13:00Z">
            <w:rPr>
              <w:b/>
              <w:bCs/>
            </w:rPr>
          </w:rPrChange>
        </w:rPr>
        <w:t xml:space="preserve">,01.06.1980,1Main </w:t>
      </w:r>
      <w:proofErr w:type="gramStart"/>
      <w:r w:rsidRPr="00D875A2">
        <w:rPr>
          <w:b/>
          <w:bCs/>
          <w:color w:val="3A7C22" w:themeColor="accent6" w:themeShade="BF"/>
          <w:lang w:val="de-DE"/>
          <w:rPrChange w:id="180" w:author="Dharti Jagani" w:date="2024-08-14T17:43:00Z" w16du:dateUtc="2024-08-14T12:13:00Z">
            <w:rPr>
              <w:b/>
              <w:bCs/>
            </w:rPr>
          </w:rPrChange>
        </w:rPr>
        <w:t>Street,CSO</w:t>
      </w:r>
      <w:proofErr w:type="gramEnd"/>
      <w:r w:rsidRPr="00D875A2">
        <w:rPr>
          <w:b/>
          <w:bCs/>
          <w:color w:val="3A7C22" w:themeColor="accent6" w:themeShade="BF"/>
          <w:lang w:val="de-DE"/>
          <w:rPrChange w:id="181" w:author="Dharti Jagani" w:date="2024-08-14T17:43:00Z" w16du:dateUtc="2024-08-14T12:13:00Z">
            <w:rPr>
              <w:b/>
              <w:bCs/>
            </w:rPr>
          </w:rPrChange>
        </w:rPr>
        <w:t>123456</w:t>
      </w:r>
    </w:p>
    <w:p w14:paraId="75B6D172" w14:textId="77777777" w:rsidR="003703F9" w:rsidRPr="003703F9" w:rsidRDefault="00FF1FBE">
      <w:pPr>
        <w:rPr>
          <w:del w:id="182" w:author="Dharti Jagani" w:date="2024-08-14T18:19:00Z" w16du:dateUtc="2024-08-14T12:49:00Z"/>
          <w:color w:val="3A7C22" w:themeColor="accent6" w:themeShade="BF"/>
          <w:rPrChange w:id="183" w:author="Dharti Jagani" w:date="2024-08-14T17:43:00Z" w16du:dateUtc="2024-08-14T12:13:00Z">
            <w:rPr>
              <w:del w:id="184" w:author="Dharti Jagani" w:date="2024-08-14T18:19:00Z" w16du:dateUtc="2024-08-14T12:49:00Z"/>
            </w:rPr>
          </w:rPrChange>
        </w:rPr>
      </w:pPr>
      <w:del w:id="185" w:author="Dharti Jagani" w:date="2024-08-14T18:18:00Z" w16du:dateUtc="2024-08-14T12:48:00Z">
        <w:r w:rsidRPr="003027F5" w:rsidDel="00552FD7">
          <w:rPr>
            <w:b/>
            <w:bCs/>
            <w:color w:val="3A7C22" w:themeColor="accent6" w:themeShade="BF"/>
            <w:rPrChange w:id="186" w:author="Dharti Jagani" w:date="2024-08-14T17:43:00Z" w16du:dateUtc="2024-08-14T12:13:00Z">
              <w:rPr>
                <w:b/>
                <w:bCs/>
              </w:rPr>
            </w:rPrChange>
          </w:rPr>
          <w:delText>Molly Clark</w:delText>
        </w:r>
      </w:del>
      <w:ins w:id="187" w:author="Dharti Jagani" w:date="2024-08-14T18:18:00Z" w16du:dateUtc="2024-08-14T12:48:00Z">
        <w:r w:rsidR="00552FD7">
          <w:rPr>
            <w:b/>
            <w:bCs/>
            <w:color w:val="3A7C22" w:themeColor="accent6" w:themeShade="BF"/>
          </w:rPr>
          <w:t>Christie Cline</w:t>
        </w:r>
      </w:ins>
      <w:r w:rsidRPr="003027F5">
        <w:rPr>
          <w:b/>
          <w:bCs/>
          <w:color w:val="3A7C22" w:themeColor="accent6" w:themeShade="BF"/>
          <w:rPrChange w:id="188" w:author="Dharti Jagani" w:date="2024-08-14T17:43:00Z" w16du:dateUtc="2024-08-14T12:13:00Z">
            <w:rPr>
              <w:b/>
              <w:bCs/>
            </w:rPr>
          </w:rPrChange>
        </w:rPr>
        <w:t xml:space="preserve">,31.01.1985,2Secondary </w:t>
      </w:r>
      <w:proofErr w:type="gramStart"/>
      <w:r w:rsidRPr="003027F5">
        <w:rPr>
          <w:b/>
          <w:bCs/>
          <w:color w:val="3A7C22" w:themeColor="accent6" w:themeShade="BF"/>
          <w:rPrChange w:id="189" w:author="Dharti Jagani" w:date="2024-08-14T17:43:00Z" w16du:dateUtc="2024-08-14T12:13:00Z">
            <w:rPr>
              <w:b/>
              <w:bCs/>
            </w:rPr>
          </w:rPrChange>
        </w:rPr>
        <w:t>Street,</w:t>
      </w:r>
      <w:ins w:id="190" w:author="Dharti Jagani" w:date="2024-08-14T17:43:00Z" w16du:dateUtc="2024-08-14T12:13:00Z">
        <w:r w:rsidR="003027F5" w:rsidRPr="003027F5">
          <w:rPr>
            <w:b/>
            <w:bCs/>
            <w:color w:val="3A7C22" w:themeColor="accent6" w:themeShade="BF"/>
            <w:rPrChange w:id="191" w:author="Dharti Jagani" w:date="2024-08-14T17:43:00Z" w16du:dateUtc="2024-08-14T12:13:00Z">
              <w:rPr>
                <w:b/>
                <w:bCs/>
              </w:rPr>
            </w:rPrChange>
          </w:rPr>
          <w:t>CSO</w:t>
        </w:r>
        <w:proofErr w:type="gramEnd"/>
        <w:r w:rsidR="003027F5" w:rsidRPr="003027F5">
          <w:rPr>
            <w:b/>
            <w:bCs/>
            <w:color w:val="3A7C22" w:themeColor="accent6" w:themeShade="BF"/>
            <w:rPrChange w:id="192" w:author="Dharti Jagani" w:date="2024-08-14T17:43:00Z" w16du:dateUtc="2024-08-14T12:13:00Z">
              <w:rPr>
                <w:b/>
                <w:bCs/>
              </w:rPr>
            </w:rPrChange>
          </w:rPr>
          <w:t>654321+++</w:t>
        </w:r>
      </w:ins>
    </w:p>
    <w:p w14:paraId="018E028C" w14:textId="77777777" w:rsidR="003703F9" w:rsidRDefault="00FF1FBE">
      <w:pPr>
        <w:pPrChange w:id="193" w:author="Dharti Jagani" w:date="2024-08-14T17:40:00Z" w16du:dateUtc="2024-08-14T12:10:00Z">
          <w:pPr>
            <w:numPr>
              <w:numId w:val="37"/>
            </w:numPr>
            <w:tabs>
              <w:tab w:val="num" w:pos="720"/>
            </w:tabs>
            <w:ind w:left="720" w:hanging="360"/>
          </w:pPr>
        </w:pPrChange>
      </w:pPr>
      <w:del w:id="194" w:author="Dharti Jagani" w:date="2024-08-14T18:19:00Z" w16du:dateUtc="2024-08-14T12:49:00Z">
        <w:r w:rsidRPr="009C74FC" w:rsidDel="00552FD7">
          <w:fldChar w:fldCharType="begin"/>
        </w:r>
        <w:r w:rsidRPr="009C74FC" w:rsidDel="00552FD7">
          <w:delInstrText xml:space="preserve"> INCLUDEPICTURE "https://labondemand.blob.core.windows.net/content/lab149520/instructions237223%5CMedia2%5Cimage33.png" \* MERGEFORMATINET </w:delInstrText>
        </w:r>
        <w:r w:rsidRPr="009C74FC" w:rsidDel="00552FD7">
          <w:fldChar w:fldCharType="separate"/>
        </w:r>
        <w:r w:rsidRPr="009C74FC" w:rsidDel="00552FD7">
          <w:rPr>
            <w:noProof/>
          </w:rPr>
          <w:drawing>
            <wp:inline distT="0" distB="0" distL="0" distR="0" wp14:anchorId="28F5A804" wp14:editId="700314B8">
              <wp:extent cx="5397500" cy="3949700"/>
              <wp:effectExtent l="0" t="0" r="0" b="0"/>
              <wp:docPr id="1311679755" name="Picture 692"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5" descr="A screenshot of a computer 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7500" cy="3949700"/>
                      </a:xfrm>
                      <a:prstGeom prst="rect">
                        <a:avLst/>
                      </a:prstGeom>
                      <a:noFill/>
                      <a:ln>
                        <a:noFill/>
                      </a:ln>
                    </pic:spPr>
                  </pic:pic>
                </a:graphicData>
              </a:graphic>
            </wp:inline>
          </w:drawing>
        </w:r>
        <w:r w:rsidRPr="009C74FC" w:rsidDel="00552FD7">
          <w:fldChar w:fldCharType="end"/>
        </w:r>
      </w:del>
    </w:p>
    <w:p w14:paraId="4004595A" w14:textId="77777777" w:rsidR="003703F9" w:rsidRPr="00D875A2" w:rsidRDefault="00FF1FBE">
      <w:pPr>
        <w:numPr>
          <w:ilvl w:val="0"/>
          <w:numId w:val="37"/>
        </w:numPr>
        <w:rPr>
          <w:lang w:val="de-DE"/>
        </w:rPr>
      </w:pPr>
      <w:r w:rsidRPr="00D875A2">
        <w:rPr>
          <w:lang w:val="de-DE"/>
        </w:rPr>
        <w:t xml:space="preserve">Wählen Sie Datei und Speichern unter: </w:t>
      </w:r>
      <w:ins w:id="195" w:author="Dharti Jagani" w:date="2024-08-14T17:43:00Z" w16du:dateUtc="2024-08-14T12:13:00Z">
        <w:r w:rsidR="003027F5" w:rsidRPr="00D875A2">
          <w:rPr>
            <w:b/>
            <w:bCs/>
            <w:color w:val="3A7C22" w:themeColor="accent6" w:themeShade="BF"/>
            <w:lang w:val="de-DE"/>
            <w:rPrChange w:id="196" w:author="Dharti Jagani" w:date="2024-08-14T17:43:00Z" w16du:dateUtc="2024-08-14T12:13:00Z">
              <w:rPr/>
            </w:rPrChange>
          </w:rPr>
          <w:t>+++EmployeeData</w:t>
        </w:r>
      </w:ins>
      <w:r w:rsidRPr="00D875A2">
        <w:rPr>
          <w:b/>
          <w:bCs/>
          <w:color w:val="3A7C22" w:themeColor="accent6" w:themeShade="BF"/>
          <w:lang w:val="de-DE"/>
          <w:rPrChange w:id="197" w:author="Dharti Jagani" w:date="2024-08-14T17:43:00Z" w16du:dateUtc="2024-08-14T12:13:00Z">
            <w:rPr>
              <w:b/>
              <w:bCs/>
            </w:rPr>
          </w:rPrChange>
        </w:rPr>
        <w:t>.</w:t>
      </w:r>
      <w:ins w:id="198" w:author="Dharti Jagani" w:date="2024-08-14T17:43:00Z" w16du:dateUtc="2024-08-14T12:13:00Z">
        <w:r w:rsidR="003027F5" w:rsidRPr="00D875A2">
          <w:rPr>
            <w:b/>
            <w:bCs/>
            <w:color w:val="3A7C22" w:themeColor="accent6" w:themeShade="BF"/>
            <w:lang w:val="de-DE"/>
            <w:rPrChange w:id="199" w:author="Dharti Jagani" w:date="2024-08-14T17:43:00Z" w16du:dateUtc="2024-08-14T12:13:00Z">
              <w:rPr>
                <w:b/>
                <w:bCs/>
              </w:rPr>
            </w:rPrChange>
          </w:rPr>
          <w:t>csv+++</w:t>
        </w:r>
      </w:ins>
    </w:p>
    <w:p w14:paraId="01E496C9" w14:textId="77777777" w:rsidR="003703F9" w:rsidRPr="00D875A2" w:rsidRDefault="00FF1FBE">
      <w:pPr>
        <w:numPr>
          <w:ilvl w:val="0"/>
          <w:numId w:val="37"/>
        </w:numPr>
        <w:rPr>
          <w:lang w:val="de-DE"/>
        </w:rPr>
      </w:pPr>
      <w:r w:rsidRPr="00D875A2">
        <w:rPr>
          <w:lang w:val="de-DE"/>
        </w:rPr>
        <w:t xml:space="preserve">Wählen Sie das Dropdown-Menü bei </w:t>
      </w:r>
      <w:r w:rsidRPr="00D875A2">
        <w:rPr>
          <w:b/>
          <w:bCs/>
          <w:lang w:val="de-DE"/>
        </w:rPr>
        <w:t xml:space="preserve">Dateityp: </w:t>
      </w:r>
      <w:r w:rsidRPr="00D875A2">
        <w:rPr>
          <w:lang w:val="de-DE"/>
        </w:rPr>
        <w:t xml:space="preserve">und wählen Sie </w:t>
      </w:r>
      <w:r w:rsidRPr="00D875A2">
        <w:rPr>
          <w:b/>
          <w:bCs/>
          <w:lang w:val="de-DE"/>
        </w:rPr>
        <w:t>Alle Dateien (</w:t>
      </w:r>
      <w:r w:rsidRPr="00D875A2">
        <w:rPr>
          <w:b/>
          <w:bCs/>
          <w:i/>
          <w:iCs/>
          <w:lang w:val="de-DE"/>
        </w:rPr>
        <w:t>.</w:t>
      </w:r>
      <w:r w:rsidRPr="00D875A2">
        <w:rPr>
          <w:b/>
          <w:bCs/>
          <w:lang w:val="de-DE"/>
        </w:rPr>
        <w:t>)</w:t>
      </w:r>
      <w:r w:rsidRPr="00D875A2">
        <w:rPr>
          <w:lang w:val="de-DE"/>
        </w:rPr>
        <w:t>.</w:t>
      </w:r>
    </w:p>
    <w:p w14:paraId="397947BB" w14:textId="77777777" w:rsidR="003703F9" w:rsidRPr="00D875A2" w:rsidRDefault="00FF1FBE">
      <w:pPr>
        <w:numPr>
          <w:ilvl w:val="0"/>
          <w:numId w:val="37"/>
        </w:numPr>
        <w:rPr>
          <w:lang w:val="de-DE"/>
        </w:rPr>
      </w:pPr>
      <w:r w:rsidRPr="00D875A2">
        <w:rPr>
          <w:lang w:val="de-DE"/>
        </w:rPr>
        <w:t xml:space="preserve">Wählen Sie das Dropdown-Menü unter </w:t>
      </w:r>
      <w:proofErr w:type="gramStart"/>
      <w:r w:rsidRPr="00D875A2">
        <w:rPr>
          <w:b/>
          <w:bCs/>
          <w:lang w:val="de-DE"/>
        </w:rPr>
        <w:t>Kodierung:</w:t>
      </w:r>
      <w:r w:rsidRPr="00D875A2">
        <w:rPr>
          <w:lang w:val="de-DE"/>
        </w:rPr>
        <w:t>,</w:t>
      </w:r>
      <w:proofErr w:type="gramEnd"/>
      <w:r w:rsidRPr="00D875A2">
        <w:rPr>
          <w:lang w:val="de-DE"/>
        </w:rPr>
        <w:t xml:space="preserve"> wählen Sie </w:t>
      </w:r>
      <w:r w:rsidRPr="00D875A2">
        <w:rPr>
          <w:b/>
          <w:bCs/>
          <w:lang w:val="de-DE"/>
        </w:rPr>
        <w:t xml:space="preserve">UTF-8 </w:t>
      </w:r>
      <w:r w:rsidRPr="00D875A2">
        <w:rPr>
          <w:lang w:val="de-DE"/>
        </w:rPr>
        <w:t xml:space="preserve">und wählen Sie </w:t>
      </w:r>
      <w:r w:rsidRPr="00D875A2">
        <w:rPr>
          <w:b/>
          <w:bCs/>
          <w:lang w:val="de-DE"/>
        </w:rPr>
        <w:t>Speichern</w:t>
      </w:r>
      <w:r w:rsidRPr="00D875A2">
        <w:rPr>
          <w:lang w:val="de-DE"/>
        </w:rPr>
        <w:t>.</w:t>
      </w:r>
    </w:p>
    <w:p w14:paraId="7CC198F0" w14:textId="77777777" w:rsidR="003703F9" w:rsidRDefault="00FF1FBE">
      <w:r w:rsidRPr="009C74FC">
        <w:lastRenderedPageBreak/>
        <w:fldChar w:fldCharType="begin"/>
      </w:r>
      <w:r w:rsidRPr="009C74FC">
        <w:instrText xml:space="preserve"> INCLUDEPICTURE "/Users/dhartijagani/Library/Group Containers/UBF8T346G9.ms/WebArchiveCopyPasteTempFiles/com.microsoft.Word/image34.png" \* MERGEFORMATINET </w:instrText>
      </w:r>
      <w:r w:rsidRPr="009C74FC">
        <w:fldChar w:fldCharType="separate"/>
      </w:r>
      <w:r w:rsidRPr="009C74FC">
        <w:rPr>
          <w:noProof/>
        </w:rPr>
        <w:drawing>
          <wp:inline distT="0" distB="0" distL="0" distR="0" wp14:anchorId="733B743F" wp14:editId="054210EF">
            <wp:extent cx="5731510" cy="3593465"/>
            <wp:effectExtent l="0" t="0" r="0" b="635"/>
            <wp:docPr id="827735022" name="Picture 691"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6" descr="BrokenImag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593465"/>
                    </a:xfrm>
                    <a:prstGeom prst="rect">
                      <a:avLst/>
                    </a:prstGeom>
                    <a:noFill/>
                    <a:ln>
                      <a:noFill/>
                    </a:ln>
                  </pic:spPr>
                </pic:pic>
              </a:graphicData>
            </a:graphic>
          </wp:inline>
        </w:drawing>
      </w:r>
      <w:r w:rsidRPr="009C74FC">
        <w:fldChar w:fldCharType="end"/>
      </w:r>
    </w:p>
    <w:p w14:paraId="2A153563" w14:textId="77777777" w:rsidR="003703F9" w:rsidRPr="00D875A2" w:rsidRDefault="00FF1FBE">
      <w:pPr>
        <w:numPr>
          <w:ilvl w:val="0"/>
          <w:numId w:val="37"/>
        </w:numPr>
        <w:rPr>
          <w:lang w:val="de-DE"/>
        </w:rPr>
      </w:pPr>
      <w:r w:rsidRPr="00D875A2">
        <w:rPr>
          <w:lang w:val="de-DE"/>
        </w:rPr>
        <w:t>Schließen Sie das Notepad-Fenster.</w:t>
      </w:r>
    </w:p>
    <w:p w14:paraId="0AADD6BB" w14:textId="77777777" w:rsidR="003703F9" w:rsidRPr="00D875A2" w:rsidRDefault="00FF1FBE">
      <w:pPr>
        <w:numPr>
          <w:ilvl w:val="0"/>
          <w:numId w:val="37"/>
        </w:numPr>
        <w:rPr>
          <w:lang w:val="de-DE"/>
        </w:rPr>
      </w:pPr>
      <w:r w:rsidRPr="00D875A2">
        <w:rPr>
          <w:lang w:val="de-DE"/>
        </w:rPr>
        <w:t xml:space="preserve">Klicken Sie mit der rechten Maustaste auf das Windows-Symbol in der Taskleiste und wählen Sie </w:t>
      </w:r>
      <w:r w:rsidRPr="00D875A2">
        <w:rPr>
          <w:b/>
          <w:bCs/>
          <w:lang w:val="de-DE"/>
        </w:rPr>
        <w:t xml:space="preserve">Windows PowerShell (Admin) </w:t>
      </w:r>
      <w:r w:rsidRPr="00D875A2">
        <w:rPr>
          <w:lang w:val="de-DE"/>
        </w:rPr>
        <w:t>und als Administrator ausführen.</w:t>
      </w:r>
    </w:p>
    <w:p w14:paraId="4A138D83" w14:textId="77777777" w:rsidR="003703F9" w:rsidRDefault="00FF1FBE">
      <w:r w:rsidRPr="009C74FC">
        <w:fldChar w:fldCharType="begin"/>
      </w:r>
      <w:r w:rsidRPr="009C74FC">
        <w:instrText xml:space="preserve"> INCLUDEPICTURE "/Users/dhartijagani/Library/Group Containers/UBF8T346G9.ms/WebArchiveCopyPasteTempFiles/com.microsoft.Word/image35.png" \* MERGEFORMATINET </w:instrText>
      </w:r>
      <w:r w:rsidRPr="009C74FC">
        <w:fldChar w:fldCharType="separate"/>
      </w:r>
      <w:r w:rsidRPr="009C74FC">
        <w:rPr>
          <w:noProof/>
        </w:rPr>
        <w:drawing>
          <wp:inline distT="0" distB="0" distL="0" distR="0" wp14:anchorId="4AE78A13" wp14:editId="384CA596">
            <wp:extent cx="5731510" cy="3569970"/>
            <wp:effectExtent l="0" t="0" r="0" b="0"/>
            <wp:docPr id="904377897" name="Picture 690"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7" descr="Broken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569970"/>
                    </a:xfrm>
                    <a:prstGeom prst="rect">
                      <a:avLst/>
                    </a:prstGeom>
                    <a:noFill/>
                    <a:ln>
                      <a:noFill/>
                    </a:ln>
                  </pic:spPr>
                </pic:pic>
              </a:graphicData>
            </a:graphic>
          </wp:inline>
        </w:drawing>
      </w:r>
      <w:r w:rsidRPr="009C74FC">
        <w:fldChar w:fldCharType="end"/>
      </w:r>
    </w:p>
    <w:p w14:paraId="6B28C2AA" w14:textId="77777777" w:rsidR="003703F9" w:rsidRPr="00D875A2" w:rsidRDefault="00FF1FBE">
      <w:pPr>
        <w:numPr>
          <w:ilvl w:val="0"/>
          <w:numId w:val="37"/>
        </w:numPr>
        <w:rPr>
          <w:lang w:val="de-DE"/>
        </w:rPr>
      </w:pPr>
      <w:r w:rsidRPr="00D875A2">
        <w:rPr>
          <w:lang w:val="de-DE"/>
        </w:rPr>
        <w:t xml:space="preserve">Wenn sich das Fenster </w:t>
      </w:r>
      <w:r w:rsidRPr="00D875A2">
        <w:rPr>
          <w:b/>
          <w:bCs/>
          <w:lang w:val="de-DE"/>
        </w:rPr>
        <w:t xml:space="preserve">Benutzerkontensteuerung </w:t>
      </w:r>
      <w:r w:rsidRPr="00D875A2">
        <w:rPr>
          <w:lang w:val="de-DE"/>
        </w:rPr>
        <w:t xml:space="preserve">öffnet, wählen Sie </w:t>
      </w:r>
      <w:r w:rsidRPr="00D875A2">
        <w:rPr>
          <w:b/>
          <w:bCs/>
          <w:lang w:val="de-DE"/>
        </w:rPr>
        <w:t>Ja</w:t>
      </w:r>
      <w:r w:rsidRPr="00D875A2">
        <w:rPr>
          <w:lang w:val="de-DE"/>
        </w:rPr>
        <w:t>.</w:t>
      </w:r>
    </w:p>
    <w:p w14:paraId="15C0D910" w14:textId="77777777" w:rsidR="003703F9" w:rsidRPr="00D875A2" w:rsidRDefault="00FF1FBE">
      <w:pPr>
        <w:numPr>
          <w:ilvl w:val="0"/>
          <w:numId w:val="37"/>
        </w:numPr>
        <w:rPr>
          <w:lang w:val="de-DE"/>
        </w:rPr>
      </w:pPr>
      <w:r w:rsidRPr="00D875A2">
        <w:rPr>
          <w:lang w:val="de-DE"/>
        </w:rPr>
        <w:t>Navigieren Sie zum Verzeichnis des EDM-Upload-Agenten:</w:t>
      </w:r>
    </w:p>
    <w:p w14:paraId="22540478" w14:textId="77777777" w:rsidR="003703F9" w:rsidRPr="003703F9" w:rsidRDefault="00FF1FBE">
      <w:pPr>
        <w:rPr>
          <w:color w:val="3A7C22" w:themeColor="accent6" w:themeShade="BF"/>
          <w:rPrChange w:id="200" w:author="Dharti Jagani" w:date="2024-08-14T17:43:00Z" w16du:dateUtc="2024-08-14T12:13:00Z">
            <w:rPr/>
          </w:rPrChange>
        </w:rPr>
      </w:pPr>
      <w:ins w:id="201" w:author="Dharti Jagani" w:date="2024-08-14T17:43:00Z" w16du:dateUtc="2024-08-14T12:13:00Z">
        <w:r w:rsidRPr="003027F5">
          <w:rPr>
            <w:b/>
            <w:bCs/>
            <w:color w:val="3A7C22" w:themeColor="accent6" w:themeShade="BF"/>
            <w:rPrChange w:id="202" w:author="Dharti Jagani" w:date="2024-08-14T17:43:00Z" w16du:dateUtc="2024-08-14T12:13:00Z">
              <w:rPr>
                <w:b/>
                <w:bCs/>
              </w:rPr>
            </w:rPrChange>
          </w:rPr>
          <w:lastRenderedPageBreak/>
          <w:t>+++cd</w:t>
        </w:r>
      </w:ins>
      <w:r w:rsidR="009C74FC" w:rsidRPr="003027F5">
        <w:rPr>
          <w:b/>
          <w:bCs/>
          <w:color w:val="3A7C22" w:themeColor="accent6" w:themeShade="BF"/>
          <w:rPrChange w:id="203" w:author="Dharti Jagani" w:date="2024-08-14T17:43:00Z" w16du:dateUtc="2024-08-14T12:13:00Z">
            <w:rPr>
              <w:b/>
              <w:bCs/>
            </w:rPr>
          </w:rPrChange>
        </w:rPr>
        <w:t xml:space="preserve"> "C:\Programme\Microsoft\EdmUploadAgent "</w:t>
      </w:r>
      <w:ins w:id="204" w:author="Dharti Jagani" w:date="2024-08-14T17:43:00Z" w16du:dateUtc="2024-08-14T12:13:00Z">
        <w:r w:rsidRPr="003027F5">
          <w:rPr>
            <w:b/>
            <w:bCs/>
            <w:color w:val="3A7C22" w:themeColor="accent6" w:themeShade="BF"/>
            <w:rPrChange w:id="205" w:author="Dharti Jagani" w:date="2024-08-14T17:43:00Z" w16du:dateUtc="2024-08-14T12:13:00Z">
              <w:rPr>
                <w:b/>
                <w:bCs/>
              </w:rPr>
            </w:rPrChange>
          </w:rPr>
          <w:t>+++</w:t>
        </w:r>
      </w:ins>
    </w:p>
    <w:p w14:paraId="0C3C3847" w14:textId="77777777" w:rsidR="003703F9" w:rsidRDefault="00FF1FBE">
      <w:r w:rsidRPr="009C74FC">
        <w:fldChar w:fldCharType="begin"/>
      </w:r>
      <w:r w:rsidRPr="009C74FC">
        <w:instrText xml:space="preserve"> INCLUDEPICTURE "https://labondemand.blob.core.windows.net/content/lab149520/instructions237223%5CMedia2%5Cimage36.png" \* MERGEFORMATINET </w:instrText>
      </w:r>
      <w:r w:rsidRPr="009C74FC">
        <w:fldChar w:fldCharType="separate"/>
      </w:r>
      <w:r w:rsidRPr="009C74FC">
        <w:rPr>
          <w:noProof/>
        </w:rPr>
        <w:drawing>
          <wp:inline distT="0" distB="0" distL="0" distR="0" wp14:anchorId="2FA8D80A" wp14:editId="759C38F5">
            <wp:extent cx="5731510" cy="3022600"/>
            <wp:effectExtent l="0" t="0" r="0" b="0"/>
            <wp:docPr id="1948374151" name="Picture 689"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8" descr="Text 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022600"/>
                    </a:xfrm>
                    <a:prstGeom prst="rect">
                      <a:avLst/>
                    </a:prstGeom>
                    <a:noFill/>
                    <a:ln>
                      <a:noFill/>
                    </a:ln>
                  </pic:spPr>
                </pic:pic>
              </a:graphicData>
            </a:graphic>
          </wp:inline>
        </w:drawing>
      </w:r>
      <w:r w:rsidRPr="009C74FC">
        <w:fldChar w:fldCharType="end"/>
      </w:r>
    </w:p>
    <w:p w14:paraId="7D47B69C" w14:textId="77777777" w:rsidR="003703F9" w:rsidRPr="00D875A2" w:rsidRDefault="00FF1FBE">
      <w:pPr>
        <w:numPr>
          <w:ilvl w:val="0"/>
          <w:numId w:val="37"/>
        </w:numPr>
        <w:rPr>
          <w:lang w:val="de-DE"/>
        </w:rPr>
      </w:pPr>
      <w:r w:rsidRPr="00D875A2">
        <w:rPr>
          <w:lang w:val="de-DE"/>
        </w:rPr>
        <w:t xml:space="preserve">Autorisieren Sie sich mit Ihrem Konto, um die Datenbank in Ihren Mandanten hochzuladen, indem Sie das folgende </w:t>
      </w:r>
      <w:proofErr w:type="spellStart"/>
      <w:r w:rsidRPr="00D875A2">
        <w:rPr>
          <w:lang w:val="de-DE"/>
        </w:rPr>
        <w:t>Cmdlet</w:t>
      </w:r>
      <w:proofErr w:type="spellEnd"/>
      <w:r w:rsidRPr="00D875A2">
        <w:rPr>
          <w:lang w:val="de-DE"/>
        </w:rPr>
        <w:t xml:space="preserve"> ausführen:</w:t>
      </w:r>
    </w:p>
    <w:p w14:paraId="43356F10" w14:textId="77777777" w:rsidR="003703F9" w:rsidRPr="003703F9" w:rsidRDefault="00FF1FBE">
      <w:pPr>
        <w:rPr>
          <w:color w:val="3A7C22" w:themeColor="accent6" w:themeShade="BF"/>
          <w:rPrChange w:id="206" w:author="Dharti Jagani" w:date="2024-08-14T17:43:00Z" w16du:dateUtc="2024-08-14T12:13:00Z">
            <w:rPr/>
          </w:rPrChange>
        </w:rPr>
      </w:pPr>
      <w:ins w:id="207" w:author="Dharti Jagani" w:date="2024-08-14T17:43:00Z" w16du:dateUtc="2024-08-14T12:13:00Z">
        <w:r w:rsidRPr="003027F5">
          <w:rPr>
            <w:b/>
            <w:bCs/>
            <w:color w:val="3A7C22" w:themeColor="accent6" w:themeShade="BF"/>
            <w:rPrChange w:id="208" w:author="Dharti Jagani" w:date="2024-08-14T17:43:00Z" w16du:dateUtc="2024-08-14T12:13:00Z">
              <w:rPr>
                <w:b/>
                <w:bCs/>
              </w:rPr>
            </w:rPrChange>
          </w:rPr>
          <w:t>+++</w:t>
        </w:r>
      </w:ins>
      <w:r w:rsidR="009C74FC" w:rsidRPr="003027F5">
        <w:rPr>
          <w:b/>
          <w:bCs/>
          <w:color w:val="3A7C22" w:themeColor="accent6" w:themeShade="BF"/>
          <w:rPrChange w:id="209" w:author="Dharti Jagani" w:date="2024-08-14T17:43:00Z" w16du:dateUtc="2024-08-14T12:13:00Z">
            <w:rPr>
              <w:b/>
              <w:bCs/>
            </w:rPr>
          </w:rPrChange>
        </w:rPr>
        <w:t xml:space="preserve">.\EdmUploadAgent.exe </w:t>
      </w:r>
      <w:ins w:id="210" w:author="Dharti Jagani" w:date="2024-08-14T17:43:00Z" w16du:dateUtc="2024-08-14T12:13:00Z">
        <w:r w:rsidRPr="003027F5">
          <w:rPr>
            <w:b/>
            <w:bCs/>
            <w:color w:val="3A7C22" w:themeColor="accent6" w:themeShade="BF"/>
            <w:rPrChange w:id="211" w:author="Dharti Jagani" w:date="2024-08-14T17:43:00Z" w16du:dateUtc="2024-08-14T12:13:00Z">
              <w:rPr>
                <w:b/>
                <w:bCs/>
              </w:rPr>
            </w:rPrChange>
          </w:rPr>
          <w:t>/Authorize+++</w:t>
        </w:r>
      </w:ins>
    </w:p>
    <w:p w14:paraId="73F2A455" w14:textId="77777777" w:rsidR="003703F9" w:rsidRDefault="00FF1FBE">
      <w:r w:rsidRPr="009C74FC">
        <w:fldChar w:fldCharType="begin"/>
      </w:r>
      <w:r w:rsidRPr="009C74FC">
        <w:instrText xml:space="preserve"> INCLUDEPICTURE "/Users/dhartijagani/Library/Group Containers/UBF8T346G9.ms/WebArchiveCopyPasteTempFiles/com.microsoft.Word/image37.png" \* MERGEFORMATINET </w:instrText>
      </w:r>
      <w:r w:rsidRPr="009C74FC">
        <w:fldChar w:fldCharType="separate"/>
      </w:r>
      <w:r w:rsidRPr="009C74FC">
        <w:rPr>
          <w:noProof/>
        </w:rPr>
        <w:drawing>
          <wp:inline distT="0" distB="0" distL="0" distR="0" wp14:anchorId="7B74C900" wp14:editId="393306E4">
            <wp:extent cx="5731510" cy="3022600"/>
            <wp:effectExtent l="0" t="0" r="0" b="0"/>
            <wp:docPr id="1975162190" name="Picture 688"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9" descr="BrokenImag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022600"/>
                    </a:xfrm>
                    <a:prstGeom prst="rect">
                      <a:avLst/>
                    </a:prstGeom>
                    <a:noFill/>
                    <a:ln>
                      <a:noFill/>
                    </a:ln>
                  </pic:spPr>
                </pic:pic>
              </a:graphicData>
            </a:graphic>
          </wp:inline>
        </w:drawing>
      </w:r>
      <w:r w:rsidRPr="009C74FC">
        <w:fldChar w:fldCharType="end"/>
      </w:r>
    </w:p>
    <w:p w14:paraId="3E9743D2" w14:textId="77777777" w:rsidR="003703F9" w:rsidRDefault="00FF1FBE">
      <w:pPr>
        <w:numPr>
          <w:ilvl w:val="0"/>
          <w:numId w:val="35"/>
        </w:numPr>
        <w:rPr>
          <w:ins w:id="212" w:author="Dharti Jagani" w:date="2024-08-14T19:03:00Z" w16du:dateUtc="2024-08-14T13:33:00Z"/>
        </w:rPr>
      </w:pPr>
      <w:r w:rsidRPr="00D875A2">
        <w:rPr>
          <w:lang w:val="de-DE"/>
        </w:rPr>
        <w:t>Wenn das Fenster "</w:t>
      </w:r>
      <w:r w:rsidRPr="00D875A2">
        <w:rPr>
          <w:b/>
          <w:bCs/>
          <w:lang w:val="de-DE"/>
        </w:rPr>
        <w:t xml:space="preserve">Konto auswählen" </w:t>
      </w:r>
      <w:r w:rsidRPr="00D875A2">
        <w:rPr>
          <w:lang w:val="de-DE"/>
        </w:rPr>
        <w:t xml:space="preserve">angezeigt wird, melden Sie sich </w:t>
      </w:r>
      <w:ins w:id="213" w:author="Dharti Jagani" w:date="2024-08-14T17:41:00Z" w16du:dateUtc="2024-08-14T12:11:00Z">
        <w:r w:rsidR="003027F5" w:rsidRPr="00D875A2">
          <w:rPr>
            <w:lang w:val="de-DE"/>
          </w:rPr>
          <w:t xml:space="preserve">als </w:t>
        </w:r>
        <w:r w:rsidR="003027F5" w:rsidRPr="00D875A2">
          <w:rPr>
            <w:b/>
            <w:bCs/>
            <w:lang w:val="de-DE"/>
          </w:rPr>
          <w:t xml:space="preserve">Patti Fernandez </w:t>
        </w:r>
        <w:r w:rsidR="003027F5" w:rsidRPr="00D875A2">
          <w:rPr>
            <w:lang w:val="de-DE"/>
          </w:rPr>
          <w:t xml:space="preserve">mit dem Benutzernamen </w:t>
        </w:r>
        <w:r w:rsidR="003027F5" w:rsidRPr="00D875A2">
          <w:rPr>
            <w:b/>
            <w:bCs/>
            <w:lang w:val="de-DE"/>
          </w:rPr>
          <w:t xml:space="preserve">PattiF@WWLxXXXXXX.onmicrosoft.com </w:t>
        </w:r>
        <w:r w:rsidR="003027F5" w:rsidRPr="00D875A2">
          <w:rPr>
            <w:lang w:val="de-DE"/>
          </w:rPr>
          <w:t>und dem auf der Registerkarte "Ressourcen" angegebenen Benutzerpasswort</w:t>
        </w:r>
      </w:ins>
      <w:r w:rsidRPr="00D875A2">
        <w:rPr>
          <w:lang w:val="de-DE"/>
        </w:rPr>
        <w:t xml:space="preserve"> an</w:t>
      </w:r>
      <w:ins w:id="214" w:author="Dharti Jagani" w:date="2024-08-14T17:41:00Z" w16du:dateUtc="2024-08-14T12:11:00Z">
        <w:r w:rsidR="003027F5" w:rsidRPr="00D875A2">
          <w:rPr>
            <w:lang w:val="de-DE"/>
          </w:rPr>
          <w:t xml:space="preserve">. </w:t>
        </w:r>
        <w:r w:rsidR="003027F5">
          <w:t xml:space="preserve">(Oder das </w:t>
        </w:r>
        <w:proofErr w:type="spellStart"/>
        <w:r w:rsidR="003027F5">
          <w:t>neue</w:t>
        </w:r>
        <w:proofErr w:type="spellEnd"/>
        <w:r w:rsidR="003027F5">
          <w:t xml:space="preserve"> </w:t>
        </w:r>
      </w:ins>
      <w:proofErr w:type="spellStart"/>
      <w:ins w:id="215" w:author="Dharti Jagani" w:date="2024-08-14T17:42:00Z" w16du:dateUtc="2024-08-14T12:12:00Z">
        <w:r w:rsidR="003027F5">
          <w:t>Passwort</w:t>
        </w:r>
        <w:proofErr w:type="spellEnd"/>
        <w:r w:rsidR="003027F5">
          <w:t xml:space="preserve">, das Sie </w:t>
        </w:r>
        <w:proofErr w:type="spellStart"/>
        <w:r w:rsidR="003027F5">
          <w:t>zurückgesetzt</w:t>
        </w:r>
        <w:proofErr w:type="spellEnd"/>
        <w:r w:rsidR="003027F5">
          <w:t xml:space="preserve"> </w:t>
        </w:r>
        <w:proofErr w:type="spellStart"/>
        <w:r w:rsidR="003027F5">
          <w:t>haben</w:t>
        </w:r>
        <w:proofErr w:type="spellEnd"/>
        <w:r w:rsidR="003027F5">
          <w:t>.)</w:t>
        </w:r>
      </w:ins>
      <w:del w:id="216" w:author="Dharti Jagani" w:date="2024-08-14T17:41:00Z" w16du:dateUtc="2024-08-14T12:11:00Z">
        <w:r w:rsidRPr="009C74FC" w:rsidDel="003027F5">
          <w:delText>with the username </w:delText>
        </w:r>
        <w:r w:rsidRPr="003027F5" w:rsidDel="003027F5">
          <w:rPr>
            <w:b/>
            <w:bCs/>
          </w:rPr>
          <w:delText>chris@M365xXXXXXX.onmicrosoft.com</w:delText>
        </w:r>
        <w:r w:rsidRPr="009C74FC" w:rsidDel="003027F5">
          <w:delText>and the password </w:delText>
        </w:r>
        <w:r w:rsidRPr="003027F5" w:rsidDel="003027F5">
          <w:rPr>
            <w:b/>
            <w:bCs/>
          </w:rPr>
          <w:delText>Pa$$w0rd@MS01</w:delText>
        </w:r>
        <w:r w:rsidRPr="009C74FC" w:rsidDel="003027F5">
          <w:delText>. (replace M365xXXXXXX with your tenant prefix given on the resources tab).</w:delText>
        </w:r>
      </w:del>
    </w:p>
    <w:p w14:paraId="4C119B57" w14:textId="77777777" w:rsidR="003703F9" w:rsidRPr="00D875A2" w:rsidRDefault="00FF1FBE">
      <w:pPr>
        <w:rPr>
          <w:lang w:val="de-DE"/>
        </w:rPr>
        <w:pPrChange w:id="217" w:author="Dharti Jagani" w:date="2024-08-14T19:03:00Z" w16du:dateUtc="2024-08-14T13:33:00Z">
          <w:pPr>
            <w:numPr>
              <w:numId w:val="37"/>
            </w:numPr>
            <w:tabs>
              <w:tab w:val="num" w:pos="720"/>
            </w:tabs>
            <w:ind w:left="720" w:hanging="360"/>
          </w:pPr>
        </w:pPrChange>
      </w:pPr>
      <w:commentRangeStart w:id="218"/>
      <w:ins w:id="219" w:author="Dharti Jagani" w:date="2024-08-14T19:03:00Z" w16du:dateUtc="2024-08-14T13:33:00Z">
        <w:r w:rsidRPr="00D875A2">
          <w:rPr>
            <w:lang w:val="de-DE"/>
          </w:rPr>
          <w:lastRenderedPageBreak/>
          <w:t xml:space="preserve">Hinweis: </w:t>
        </w:r>
        <w:r w:rsidR="00163863" w:rsidRPr="00D875A2">
          <w:rPr>
            <w:lang w:val="de-DE"/>
          </w:rPr>
          <w:t xml:space="preserve">Vergewissern Sie sich bei den nächsten Schritten, dass der Pfad der Dateien mit dem Pfad </w:t>
        </w:r>
      </w:ins>
      <w:ins w:id="220" w:author="Dharti Jagani" w:date="2024-08-14T19:04:00Z" w16du:dateUtc="2024-08-14T13:34:00Z">
        <w:r w:rsidR="00163863" w:rsidRPr="00D875A2">
          <w:rPr>
            <w:lang w:val="de-DE"/>
          </w:rPr>
          <w:t>in Ihrer VM übereinstimmt. Es kann sein, dass er von der Anleitung oder den Screenshots abweicht</w:t>
        </w:r>
        <w:r w:rsidR="00102D08" w:rsidRPr="00D875A2">
          <w:rPr>
            <w:lang w:val="de-DE"/>
          </w:rPr>
          <w:t xml:space="preserve">. In diesem Fall ändern Sie bitte den Pfad </w:t>
        </w:r>
      </w:ins>
      <w:ins w:id="221" w:author="Dharti Jagani" w:date="2024-08-14T19:05:00Z" w16du:dateUtc="2024-08-14T13:35:00Z">
        <w:r w:rsidR="00102D08" w:rsidRPr="00D875A2">
          <w:rPr>
            <w:lang w:val="de-DE"/>
          </w:rPr>
          <w:t>Ihrer Datei in den Befehlen entsprechend</w:t>
        </w:r>
      </w:ins>
      <w:ins w:id="222" w:author="Dharti Jagani" w:date="2024-08-14T19:04:00Z" w16du:dateUtc="2024-08-14T13:34:00Z">
        <w:r w:rsidR="00163863" w:rsidRPr="00D875A2">
          <w:rPr>
            <w:lang w:val="de-DE"/>
          </w:rPr>
          <w:t>.</w:t>
        </w:r>
      </w:ins>
      <w:commentRangeEnd w:id="218"/>
      <w:ins w:id="223" w:author="Dharti Jagani" w:date="2024-08-14T19:05:00Z" w16du:dateUtc="2024-08-14T13:35:00Z">
        <w:r w:rsidR="00102D08">
          <w:rPr>
            <w:rStyle w:val="CommentReference"/>
          </w:rPr>
          <w:commentReference w:id="218"/>
        </w:r>
      </w:ins>
      <w:ins w:id="224" w:author="Dharti Jagani" w:date="2024-08-14T19:04:00Z" w16du:dateUtc="2024-08-14T13:34:00Z">
        <w:r w:rsidR="00102D08" w:rsidRPr="00D875A2">
          <w:rPr>
            <w:lang w:val="de-DE"/>
          </w:rPr>
          <w:t xml:space="preserve"> </w:t>
        </w:r>
      </w:ins>
    </w:p>
    <w:p w14:paraId="2B9298E7" w14:textId="77777777" w:rsidR="003703F9" w:rsidRPr="00D875A2" w:rsidRDefault="00FF1FBE">
      <w:pPr>
        <w:numPr>
          <w:ilvl w:val="0"/>
          <w:numId w:val="37"/>
        </w:numPr>
        <w:rPr>
          <w:lang w:val="de-DE"/>
        </w:rPr>
      </w:pPr>
      <w:r w:rsidRPr="00D875A2">
        <w:rPr>
          <w:lang w:val="de-DE"/>
        </w:rPr>
        <w:t>Laden Sie die Datenbankschemadefinition des EDM-basierten Klassifizierungssensitivitätstyps herunter, indem Sie das folgende Skript in PowerShell ausführen:</w:t>
      </w:r>
    </w:p>
    <w:p w14:paraId="3200ABF0" w14:textId="77777777" w:rsidR="003703F9" w:rsidRPr="003703F9" w:rsidRDefault="00FF1FBE">
      <w:pPr>
        <w:rPr>
          <w:color w:val="3A7C22" w:themeColor="accent6" w:themeShade="BF"/>
          <w:rPrChange w:id="225" w:author="Dharti Jagani" w:date="2024-08-14T17:43:00Z" w16du:dateUtc="2024-08-14T12:13:00Z">
            <w:rPr/>
          </w:rPrChange>
        </w:rPr>
      </w:pPr>
      <w:commentRangeStart w:id="226"/>
      <w:ins w:id="227" w:author="Dharti Jagani" w:date="2024-08-14T17:43:00Z" w16du:dateUtc="2024-08-14T12:13:00Z">
        <w:r w:rsidRPr="003027F5">
          <w:rPr>
            <w:b/>
            <w:bCs/>
            <w:color w:val="3A7C22" w:themeColor="accent6" w:themeShade="BF"/>
            <w:rPrChange w:id="228" w:author="Dharti Jagani" w:date="2024-08-14T17:43:00Z" w16du:dateUtc="2024-08-14T12:13:00Z">
              <w:rPr>
                <w:b/>
                <w:bCs/>
              </w:rPr>
            </w:rPrChange>
          </w:rPr>
          <w:t>+++</w:t>
        </w:r>
      </w:ins>
      <w:r w:rsidR="009C74FC" w:rsidRPr="003027F5">
        <w:rPr>
          <w:b/>
          <w:bCs/>
          <w:color w:val="3A7C22" w:themeColor="accent6" w:themeShade="BF"/>
          <w:rPrChange w:id="229" w:author="Dharti Jagani" w:date="2024-08-14T17:43:00Z" w16du:dateUtc="2024-08-14T12:13:00Z">
            <w:rPr>
              <w:b/>
              <w:bCs/>
            </w:rPr>
          </w:rPrChange>
        </w:rPr>
        <w:t>.\EdmUploadAgent.exe /</w:t>
      </w:r>
      <w:proofErr w:type="spellStart"/>
      <w:r w:rsidR="009C74FC" w:rsidRPr="003027F5">
        <w:rPr>
          <w:b/>
          <w:bCs/>
          <w:color w:val="3A7C22" w:themeColor="accent6" w:themeShade="BF"/>
          <w:rPrChange w:id="230" w:author="Dharti Jagani" w:date="2024-08-14T17:43:00Z" w16du:dateUtc="2024-08-14T12:13:00Z">
            <w:rPr>
              <w:b/>
              <w:bCs/>
            </w:rPr>
          </w:rPrChange>
        </w:rPr>
        <w:t>SaveSchema</w:t>
      </w:r>
      <w:proofErr w:type="spellEnd"/>
      <w:r w:rsidR="009C74FC" w:rsidRPr="003027F5">
        <w:rPr>
          <w:b/>
          <w:bCs/>
          <w:color w:val="3A7C22" w:themeColor="accent6" w:themeShade="BF"/>
          <w:rPrChange w:id="231" w:author="Dharti Jagani" w:date="2024-08-14T17:43:00Z" w16du:dateUtc="2024-08-14T12:13:00Z">
            <w:rPr>
              <w:b/>
              <w:bCs/>
            </w:rPr>
          </w:rPrChange>
        </w:rPr>
        <w:t xml:space="preserve"> /</w:t>
      </w:r>
      <w:proofErr w:type="spellStart"/>
      <w:r w:rsidR="009C74FC" w:rsidRPr="003027F5">
        <w:rPr>
          <w:b/>
          <w:bCs/>
          <w:color w:val="3A7C22" w:themeColor="accent6" w:themeShade="BF"/>
          <w:rPrChange w:id="232" w:author="Dharti Jagani" w:date="2024-08-14T17:43:00Z" w16du:dateUtc="2024-08-14T12:13:00Z">
            <w:rPr>
              <w:b/>
              <w:bCs/>
            </w:rPr>
          </w:rPrChange>
        </w:rPr>
        <w:t>DataStoreNameemployeedb</w:t>
      </w:r>
      <w:proofErr w:type="spellEnd"/>
      <w:r w:rsidR="009C74FC" w:rsidRPr="003027F5">
        <w:rPr>
          <w:b/>
          <w:bCs/>
          <w:color w:val="3A7C22" w:themeColor="accent6" w:themeShade="BF"/>
          <w:rPrChange w:id="233" w:author="Dharti Jagani" w:date="2024-08-14T17:43:00Z" w16du:dateUtc="2024-08-14T12:13:00Z">
            <w:rPr>
              <w:b/>
              <w:bCs/>
            </w:rPr>
          </w:rPrChange>
        </w:rPr>
        <w:t xml:space="preserve"> /</w:t>
      </w:r>
      <w:proofErr w:type="spellStart"/>
      <w:r w:rsidR="009C74FC" w:rsidRPr="003027F5">
        <w:rPr>
          <w:b/>
          <w:bCs/>
          <w:color w:val="3A7C22" w:themeColor="accent6" w:themeShade="BF"/>
          <w:rPrChange w:id="234" w:author="Dharti Jagani" w:date="2024-08-14T17:43:00Z" w16du:dateUtc="2024-08-14T12:13:00Z">
            <w:rPr>
              <w:b/>
              <w:bCs/>
            </w:rPr>
          </w:rPrChange>
        </w:rPr>
        <w:t>OutputDirC</w:t>
      </w:r>
      <w:proofErr w:type="spellEnd"/>
      <w:r w:rsidR="009C74FC" w:rsidRPr="003027F5">
        <w:rPr>
          <w:b/>
          <w:bCs/>
          <w:color w:val="3A7C22" w:themeColor="accent6" w:themeShade="BF"/>
          <w:rPrChange w:id="235" w:author="Dharti Jagani" w:date="2024-08-14T17:43:00Z" w16du:dateUtc="2024-08-14T12:13:00Z">
            <w:rPr>
              <w:b/>
              <w:bCs/>
            </w:rPr>
          </w:rPrChange>
        </w:rPr>
        <w:t xml:space="preserve">:\Users\ </w:t>
      </w:r>
      <w:del w:id="236" w:author="Dharti Jagani" w:date="2024-08-14T19:01:00Z" w16du:dateUtc="2024-08-14T13:31:00Z">
        <w:r w:rsidR="009C74FC" w:rsidRPr="003027F5" w:rsidDel="00B02682">
          <w:rPr>
            <w:b/>
            <w:bCs/>
            <w:color w:val="3A7C22" w:themeColor="accent6" w:themeShade="BF"/>
            <w:rPrChange w:id="237" w:author="Dharti Jagani" w:date="2024-08-14T17:43:00Z" w16du:dateUtc="2024-08-14T12:13:00Z">
              <w:rPr>
                <w:b/>
                <w:bCs/>
              </w:rPr>
            </w:rPrChange>
          </w:rPr>
          <w:delText>admin</w:delText>
        </w:r>
      </w:del>
      <w:ins w:id="238" w:author="Dharti Jagani" w:date="2024-08-14T19:01:00Z" w16du:dateUtc="2024-08-14T13:31:00Z">
        <w:r w:rsidR="00B02682" w:rsidRPr="003027F5">
          <w:rPr>
            <w:b/>
            <w:bCs/>
            <w:color w:val="3A7C22" w:themeColor="accent6" w:themeShade="BF"/>
            <w:rPrChange w:id="239" w:author="Dharti Jagani" w:date="2024-08-14T17:43:00Z" w16du:dateUtc="2024-08-14T12:13:00Z">
              <w:rPr>
                <w:b/>
                <w:bCs/>
              </w:rPr>
            </w:rPrChange>
          </w:rPr>
          <w:t>Admin</w:t>
        </w:r>
      </w:ins>
      <w:del w:id="240" w:author="Dharti Jagani" w:date="2024-08-14T19:01:00Z" w16du:dateUtc="2024-08-14T13:31:00Z">
        <w:r w:rsidR="009C74FC" w:rsidRPr="003027F5" w:rsidDel="00B02682">
          <w:rPr>
            <w:b/>
            <w:bCs/>
            <w:color w:val="3A7C22" w:themeColor="accent6" w:themeShade="BF"/>
            <w:rPrChange w:id="241" w:author="Dharti Jagani" w:date="2024-08-14T17:43:00Z" w16du:dateUtc="2024-08-14T12:13:00Z">
              <w:rPr>
                <w:b/>
                <w:bCs/>
              </w:rPr>
            </w:rPrChange>
          </w:rPr>
          <w:delText>01</w:delText>
        </w:r>
      </w:del>
      <w:ins w:id="242" w:author="Dharti Jagani" w:date="2024-08-14T17:43:00Z" w16du:dateUtc="2024-08-14T12:13:00Z">
        <w:r w:rsidRPr="003027F5">
          <w:rPr>
            <w:b/>
            <w:bCs/>
            <w:color w:val="3A7C22" w:themeColor="accent6" w:themeShade="BF"/>
            <w:rPrChange w:id="243" w:author="Dharti Jagani" w:date="2024-08-14T17:43:00Z" w16du:dateUtc="2024-08-14T12:13:00Z">
              <w:rPr>
                <w:b/>
                <w:bCs/>
              </w:rPr>
            </w:rPrChange>
          </w:rPr>
          <w:t xml:space="preserve"> \Documents\+++</w:t>
        </w:r>
      </w:ins>
      <w:commentRangeEnd w:id="226"/>
      <w:ins w:id="244" w:author="Dharti Jagani" w:date="2024-08-14T19:05:00Z" w16du:dateUtc="2024-08-14T13:35:00Z">
        <w:r w:rsidR="00102D08">
          <w:rPr>
            <w:rStyle w:val="CommentReference"/>
          </w:rPr>
          <w:commentReference w:id="226"/>
        </w:r>
      </w:ins>
    </w:p>
    <w:p w14:paraId="0DD7ADC6" w14:textId="77777777" w:rsidR="003703F9" w:rsidRPr="00D875A2" w:rsidRDefault="00FF1FBE">
      <w:pPr>
        <w:rPr>
          <w:lang w:val="de-DE"/>
        </w:rPr>
      </w:pPr>
      <w:r w:rsidRPr="00D875A2">
        <w:rPr>
          <w:b/>
          <w:bCs/>
          <w:lang w:val="de-DE"/>
        </w:rPr>
        <w:t>Hinweis</w:t>
      </w:r>
      <w:r w:rsidRPr="00D875A2">
        <w:rPr>
          <w:lang w:val="de-DE"/>
        </w:rPr>
        <w:t xml:space="preserve">: Wenn der letzte Befehl fehlschlägt, dauert es möglicherweise länger, bis die </w:t>
      </w:r>
      <w:proofErr w:type="spellStart"/>
      <w:r w:rsidRPr="00D875A2">
        <w:rPr>
          <w:lang w:val="de-DE"/>
        </w:rPr>
        <w:t>EDM_DataUploaders</w:t>
      </w:r>
      <w:proofErr w:type="spellEnd"/>
      <w:r w:rsidRPr="00D875A2">
        <w:rPr>
          <w:lang w:val="de-DE"/>
        </w:rPr>
        <w:t>-Gruppenmitgliedschaft angewendet wird. Es kann bis zu einer Stunde dauern, bis der Download der Schemadatei möglich ist. Wenn es fehlschlägt, fahren Sie mit der nächsten Aufgabe fort und kehren Sie später zu diesem Schritt zurück. Oder überprüfen Sie den Pfad des Dokumentenordners auf Ihrer VM.</w:t>
      </w:r>
    </w:p>
    <w:p w14:paraId="2632400D" w14:textId="77777777" w:rsidR="003703F9" w:rsidRDefault="00FF1FBE">
      <w:r w:rsidRPr="009C74FC">
        <w:fldChar w:fldCharType="begin"/>
      </w:r>
      <w:r w:rsidRPr="009C74FC">
        <w:instrText xml:space="preserve"> INCLUDEPICTURE "/Users/dhartijagani/Library/Group Containers/UBF8T346G9.ms/WebArchiveCopyPasteTempFiles/com.microsoft.Word/image38.png" \* MERGEFORMATINET </w:instrText>
      </w:r>
      <w:r w:rsidRPr="009C74FC">
        <w:fldChar w:fldCharType="separate"/>
      </w:r>
      <w:r w:rsidRPr="009C74FC">
        <w:rPr>
          <w:noProof/>
        </w:rPr>
        <w:drawing>
          <wp:inline distT="0" distB="0" distL="0" distR="0" wp14:anchorId="4A500F3E" wp14:editId="3F0F381E">
            <wp:extent cx="5731510" cy="3025775"/>
            <wp:effectExtent l="0" t="0" r="0" b="0"/>
            <wp:docPr id="235784664" name="Picture 687"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0" descr="Broken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025775"/>
                    </a:xfrm>
                    <a:prstGeom prst="rect">
                      <a:avLst/>
                    </a:prstGeom>
                    <a:noFill/>
                    <a:ln>
                      <a:noFill/>
                    </a:ln>
                  </pic:spPr>
                </pic:pic>
              </a:graphicData>
            </a:graphic>
          </wp:inline>
        </w:drawing>
      </w:r>
      <w:r w:rsidRPr="009C74FC">
        <w:fldChar w:fldCharType="end"/>
      </w:r>
    </w:p>
    <w:p w14:paraId="70CFF242" w14:textId="77777777" w:rsidR="003703F9" w:rsidRPr="00D875A2" w:rsidRDefault="00FF1FBE">
      <w:pPr>
        <w:numPr>
          <w:ilvl w:val="0"/>
          <w:numId w:val="37"/>
        </w:numPr>
        <w:rPr>
          <w:lang w:val="de-DE"/>
        </w:rPr>
      </w:pPr>
      <w:r w:rsidRPr="00D875A2">
        <w:rPr>
          <w:lang w:val="de-DE"/>
        </w:rPr>
        <w:t>Zerlegen Sie die Datenbankdatei in Hash-Werte und laden Sie sie in den EDM-basierten Klassifizierungstyp für sensible Informationen hoch, indem Sie das folgende Skript in PowerShell ausführen:</w:t>
      </w:r>
    </w:p>
    <w:p w14:paraId="748DCF60" w14:textId="77777777" w:rsidR="003703F9" w:rsidRPr="003703F9" w:rsidRDefault="00FF1FBE">
      <w:pPr>
        <w:rPr>
          <w:color w:val="3A7C22" w:themeColor="accent6" w:themeShade="BF"/>
          <w:rPrChange w:id="245" w:author="Dharti Jagani" w:date="2024-08-14T17:44:00Z" w16du:dateUtc="2024-08-14T12:14:00Z">
            <w:rPr/>
          </w:rPrChange>
        </w:rPr>
      </w:pPr>
      <w:commentRangeStart w:id="246"/>
      <w:ins w:id="247" w:author="Dharti Jagani" w:date="2024-08-14T17:44:00Z" w16du:dateUtc="2024-08-14T12:14:00Z">
        <w:r w:rsidRPr="003027F5">
          <w:rPr>
            <w:b/>
            <w:bCs/>
            <w:color w:val="3A7C22" w:themeColor="accent6" w:themeShade="BF"/>
            <w:rPrChange w:id="248" w:author="Dharti Jagani" w:date="2024-08-14T17:44:00Z" w16du:dateUtc="2024-08-14T12:14:00Z">
              <w:rPr>
                <w:b/>
                <w:bCs/>
              </w:rPr>
            </w:rPrChange>
          </w:rPr>
          <w:t>+++</w:t>
        </w:r>
      </w:ins>
      <w:r w:rsidR="009C74FC" w:rsidRPr="003027F5">
        <w:rPr>
          <w:b/>
          <w:bCs/>
          <w:color w:val="3A7C22" w:themeColor="accent6" w:themeShade="BF"/>
          <w:rPrChange w:id="249" w:author="Dharti Jagani" w:date="2024-08-14T17:44:00Z" w16du:dateUtc="2024-08-14T12:14:00Z">
            <w:rPr>
              <w:b/>
              <w:bCs/>
            </w:rPr>
          </w:rPrChange>
        </w:rPr>
        <w:t>.\EdmUploadAgent.exe /</w:t>
      </w:r>
      <w:proofErr w:type="spellStart"/>
      <w:r w:rsidR="009C74FC" w:rsidRPr="003027F5">
        <w:rPr>
          <w:b/>
          <w:bCs/>
          <w:color w:val="3A7C22" w:themeColor="accent6" w:themeShade="BF"/>
          <w:rPrChange w:id="250" w:author="Dharti Jagani" w:date="2024-08-14T17:44:00Z" w16du:dateUtc="2024-08-14T12:14:00Z">
            <w:rPr>
              <w:b/>
              <w:bCs/>
            </w:rPr>
          </w:rPrChange>
        </w:rPr>
        <w:t>UploadData</w:t>
      </w:r>
      <w:proofErr w:type="spellEnd"/>
      <w:r w:rsidR="009C74FC" w:rsidRPr="003027F5">
        <w:rPr>
          <w:b/>
          <w:bCs/>
          <w:color w:val="3A7C22" w:themeColor="accent6" w:themeShade="BF"/>
          <w:rPrChange w:id="251" w:author="Dharti Jagani" w:date="2024-08-14T17:44:00Z" w16du:dateUtc="2024-08-14T12:14:00Z">
            <w:rPr>
              <w:b/>
              <w:bCs/>
            </w:rPr>
          </w:rPrChange>
        </w:rPr>
        <w:t>/</w:t>
      </w:r>
      <w:proofErr w:type="spellStart"/>
      <w:r w:rsidR="009C74FC" w:rsidRPr="003027F5">
        <w:rPr>
          <w:b/>
          <w:bCs/>
          <w:color w:val="3A7C22" w:themeColor="accent6" w:themeShade="BF"/>
          <w:rPrChange w:id="252" w:author="Dharti Jagani" w:date="2024-08-14T17:44:00Z" w16du:dateUtc="2024-08-14T12:14:00Z">
            <w:rPr>
              <w:b/>
              <w:bCs/>
            </w:rPr>
          </w:rPrChange>
        </w:rPr>
        <w:t>DataStoreName</w:t>
      </w:r>
      <w:proofErr w:type="spellEnd"/>
      <w:r w:rsidR="009C74FC" w:rsidRPr="003027F5">
        <w:rPr>
          <w:b/>
          <w:bCs/>
          <w:color w:val="3A7C22" w:themeColor="accent6" w:themeShade="BF"/>
          <w:rPrChange w:id="253" w:author="Dharti Jagani" w:date="2024-08-14T17:44:00Z" w16du:dateUtc="2024-08-14T12:14:00Z">
            <w:rPr>
              <w:b/>
              <w:bCs/>
            </w:rPr>
          </w:rPrChange>
        </w:rPr>
        <w:t xml:space="preserve"> </w:t>
      </w:r>
      <w:proofErr w:type="spellStart"/>
      <w:r w:rsidR="009C74FC" w:rsidRPr="003027F5">
        <w:rPr>
          <w:b/>
          <w:bCs/>
          <w:color w:val="3A7C22" w:themeColor="accent6" w:themeShade="BF"/>
          <w:rPrChange w:id="254" w:author="Dharti Jagani" w:date="2024-08-14T17:44:00Z" w16du:dateUtc="2024-08-14T12:14:00Z">
            <w:rPr>
              <w:b/>
              <w:bCs/>
            </w:rPr>
          </w:rPrChange>
        </w:rPr>
        <w:t>employeedb</w:t>
      </w:r>
      <w:proofErr w:type="spellEnd"/>
      <w:r w:rsidR="009C74FC" w:rsidRPr="003027F5">
        <w:rPr>
          <w:b/>
          <w:bCs/>
          <w:color w:val="3A7C22" w:themeColor="accent6" w:themeShade="BF"/>
          <w:rPrChange w:id="255" w:author="Dharti Jagani" w:date="2024-08-14T17:44:00Z" w16du:dateUtc="2024-08-14T12:14:00Z">
            <w:rPr>
              <w:b/>
              <w:bCs/>
            </w:rPr>
          </w:rPrChange>
        </w:rPr>
        <w:t xml:space="preserve"> /</w:t>
      </w:r>
      <w:proofErr w:type="spellStart"/>
      <w:r w:rsidR="009C74FC" w:rsidRPr="003027F5">
        <w:rPr>
          <w:b/>
          <w:bCs/>
          <w:color w:val="3A7C22" w:themeColor="accent6" w:themeShade="BF"/>
          <w:rPrChange w:id="256" w:author="Dharti Jagani" w:date="2024-08-14T17:44:00Z" w16du:dateUtc="2024-08-14T12:14:00Z">
            <w:rPr>
              <w:b/>
              <w:bCs/>
            </w:rPr>
          </w:rPrChange>
        </w:rPr>
        <w:t>DataFileC</w:t>
      </w:r>
      <w:proofErr w:type="spellEnd"/>
      <w:r w:rsidR="009C74FC" w:rsidRPr="003027F5">
        <w:rPr>
          <w:b/>
          <w:bCs/>
          <w:color w:val="3A7C22" w:themeColor="accent6" w:themeShade="BF"/>
          <w:rPrChange w:id="257" w:author="Dharti Jagani" w:date="2024-08-14T17:44:00Z" w16du:dateUtc="2024-08-14T12:14:00Z">
            <w:rPr>
              <w:b/>
              <w:bCs/>
            </w:rPr>
          </w:rPrChange>
        </w:rPr>
        <w:t>:\Users\Admin \</w:t>
      </w:r>
      <w:del w:id="258" w:author="Dharti Jagani" w:date="2024-08-14T19:02:00Z" w16du:dateUtc="2024-08-14T13:32:00Z">
        <w:r w:rsidR="009C74FC" w:rsidRPr="003027F5" w:rsidDel="0069346A">
          <w:rPr>
            <w:b/>
            <w:bCs/>
            <w:color w:val="3A7C22" w:themeColor="accent6" w:themeShade="BF"/>
            <w:rPrChange w:id="259" w:author="Dharti Jagani" w:date="2024-08-14T17:44:00Z" w16du:dateUtc="2024-08-14T12:14:00Z">
              <w:rPr>
                <w:b/>
                <w:bCs/>
              </w:rPr>
            </w:rPrChange>
          </w:rPr>
          <w:delText>01</w:delText>
        </w:r>
      </w:del>
      <w:del w:id="260" w:author="Dharti Jagani" w:date="2024-08-14T19:01:00Z" w16du:dateUtc="2024-08-14T13:31:00Z">
        <w:r w:rsidR="009C74FC" w:rsidRPr="003027F5" w:rsidDel="00B02682">
          <w:rPr>
            <w:b/>
            <w:bCs/>
            <w:color w:val="3A7C22" w:themeColor="accent6" w:themeShade="BF"/>
            <w:rPrChange w:id="261" w:author="Dharti Jagani" w:date="2024-08-14T17:44:00Z" w16du:dateUtc="2024-08-14T12:14:00Z">
              <w:rPr>
                <w:b/>
                <w:bCs/>
              </w:rPr>
            </w:rPrChange>
          </w:rPr>
          <w:delText>Desktop</w:delText>
        </w:r>
      </w:del>
      <w:ins w:id="262" w:author="Dharti Jagani" w:date="2024-08-14T19:01:00Z" w16du:dateUtc="2024-08-14T13:31:00Z">
        <w:r w:rsidR="00B02682">
          <w:rPr>
            <w:b/>
            <w:bCs/>
            <w:color w:val="3A7C22" w:themeColor="accent6" w:themeShade="BF"/>
          </w:rPr>
          <w:t xml:space="preserve"> Documents\EmployeeData</w:t>
        </w:r>
      </w:ins>
      <w:r w:rsidR="009C74FC" w:rsidRPr="003027F5">
        <w:rPr>
          <w:b/>
          <w:bCs/>
          <w:color w:val="3A7C22" w:themeColor="accent6" w:themeShade="BF"/>
          <w:rPrChange w:id="263" w:author="Dharti Jagani" w:date="2024-08-14T17:44:00Z" w16du:dateUtc="2024-08-14T12:14:00Z">
            <w:rPr>
              <w:b/>
              <w:bCs/>
            </w:rPr>
          </w:rPrChange>
        </w:rPr>
        <w:t>.csv /</w:t>
      </w:r>
      <w:proofErr w:type="spellStart"/>
      <w:r w:rsidR="009C74FC" w:rsidRPr="003027F5">
        <w:rPr>
          <w:b/>
          <w:bCs/>
          <w:color w:val="3A7C22" w:themeColor="accent6" w:themeShade="BF"/>
          <w:rPrChange w:id="264" w:author="Dharti Jagani" w:date="2024-08-14T17:44:00Z" w16du:dateUtc="2024-08-14T12:14:00Z">
            <w:rPr>
              <w:b/>
              <w:bCs/>
            </w:rPr>
          </w:rPrChange>
        </w:rPr>
        <w:t>HashLocation</w:t>
      </w:r>
      <w:proofErr w:type="spellEnd"/>
      <w:r w:rsidR="009C74FC" w:rsidRPr="003027F5">
        <w:rPr>
          <w:b/>
          <w:bCs/>
          <w:color w:val="3A7C22" w:themeColor="accent6" w:themeShade="BF"/>
          <w:rPrChange w:id="265" w:author="Dharti Jagani" w:date="2024-08-14T17:44:00Z" w16du:dateUtc="2024-08-14T12:14:00Z">
            <w:rPr>
              <w:b/>
              <w:bCs/>
            </w:rPr>
          </w:rPrChange>
        </w:rPr>
        <w:t xml:space="preserve"> C:\Users\Admin</w:t>
      </w:r>
      <w:del w:id="266" w:author="Dharti Jagani" w:date="2024-08-14T19:02:00Z" w16du:dateUtc="2024-08-14T13:32:00Z">
        <w:r w:rsidR="009C74FC" w:rsidRPr="003027F5" w:rsidDel="0069346A">
          <w:rPr>
            <w:b/>
            <w:bCs/>
            <w:color w:val="3A7C22" w:themeColor="accent6" w:themeShade="BF"/>
            <w:rPrChange w:id="267" w:author="Dharti Jagani" w:date="2024-08-14T17:44:00Z" w16du:dateUtc="2024-08-14T12:14:00Z">
              <w:rPr>
                <w:b/>
                <w:bCs/>
              </w:rPr>
            </w:rPrChange>
          </w:rPr>
          <w:delText>01</w:delText>
        </w:r>
      </w:del>
      <w:r w:rsidR="009C74FC" w:rsidRPr="003027F5">
        <w:rPr>
          <w:b/>
          <w:bCs/>
          <w:color w:val="3A7C22" w:themeColor="accent6" w:themeShade="BF"/>
          <w:rPrChange w:id="268" w:author="Dharti Jagani" w:date="2024-08-14T17:44:00Z" w16du:dateUtc="2024-08-14T12:14:00Z">
            <w:rPr>
              <w:b/>
              <w:bCs/>
            </w:rPr>
          </w:rPrChange>
        </w:rPr>
        <w:t xml:space="preserve"> \Documents\ /</w:t>
      </w:r>
      <w:proofErr w:type="spellStart"/>
      <w:r w:rsidR="009C74FC" w:rsidRPr="003027F5">
        <w:rPr>
          <w:b/>
          <w:bCs/>
          <w:color w:val="3A7C22" w:themeColor="accent6" w:themeShade="BF"/>
          <w:rPrChange w:id="269" w:author="Dharti Jagani" w:date="2024-08-14T17:44:00Z" w16du:dateUtc="2024-08-14T12:14:00Z">
            <w:rPr>
              <w:b/>
              <w:bCs/>
            </w:rPr>
          </w:rPrChange>
        </w:rPr>
        <w:t>SchemaC</w:t>
      </w:r>
      <w:proofErr w:type="spellEnd"/>
      <w:r w:rsidR="009C74FC" w:rsidRPr="003027F5">
        <w:rPr>
          <w:b/>
          <w:bCs/>
          <w:color w:val="3A7C22" w:themeColor="accent6" w:themeShade="BF"/>
          <w:rPrChange w:id="270" w:author="Dharti Jagani" w:date="2024-08-14T17:44:00Z" w16du:dateUtc="2024-08-14T12:14:00Z">
            <w:rPr>
              <w:b/>
              <w:bCs/>
            </w:rPr>
          </w:rPrChange>
        </w:rPr>
        <w:t>:\Users\Admin</w:t>
      </w:r>
      <w:del w:id="271" w:author="Dharti Jagani" w:date="2024-08-14T19:02:00Z" w16du:dateUtc="2024-08-14T13:32:00Z">
        <w:r w:rsidR="009C74FC" w:rsidRPr="003027F5" w:rsidDel="0069346A">
          <w:rPr>
            <w:b/>
            <w:bCs/>
            <w:color w:val="3A7C22" w:themeColor="accent6" w:themeShade="BF"/>
            <w:rPrChange w:id="272" w:author="Dharti Jagani" w:date="2024-08-14T17:44:00Z" w16du:dateUtc="2024-08-14T12:14:00Z">
              <w:rPr>
                <w:b/>
                <w:bCs/>
              </w:rPr>
            </w:rPrChange>
          </w:rPr>
          <w:delText>01</w:delText>
        </w:r>
      </w:del>
      <w:r w:rsidR="009C74FC" w:rsidRPr="003027F5">
        <w:rPr>
          <w:b/>
          <w:bCs/>
          <w:color w:val="3A7C22" w:themeColor="accent6" w:themeShade="BF"/>
          <w:rPrChange w:id="273" w:author="Dharti Jagani" w:date="2024-08-14T17:44:00Z" w16du:dateUtc="2024-08-14T12:14:00Z">
            <w:rPr>
              <w:b/>
              <w:bCs/>
            </w:rPr>
          </w:rPrChange>
        </w:rPr>
        <w:t xml:space="preserve"> \Documents\employeedb.</w:t>
      </w:r>
      <w:ins w:id="274" w:author="Dharti Jagani" w:date="2024-08-14T17:44:00Z" w16du:dateUtc="2024-08-14T12:14:00Z">
        <w:r w:rsidRPr="003027F5">
          <w:rPr>
            <w:b/>
            <w:bCs/>
            <w:color w:val="3A7C22" w:themeColor="accent6" w:themeShade="BF"/>
            <w:rPrChange w:id="275" w:author="Dharti Jagani" w:date="2024-08-14T17:44:00Z" w16du:dateUtc="2024-08-14T12:14:00Z">
              <w:rPr>
                <w:b/>
                <w:bCs/>
              </w:rPr>
            </w:rPrChange>
          </w:rPr>
          <w:t>xml+++</w:t>
        </w:r>
      </w:ins>
      <w:commentRangeEnd w:id="246"/>
      <w:ins w:id="276" w:author="Dharti Jagani" w:date="2024-08-14T19:05:00Z" w16du:dateUtc="2024-08-14T13:35:00Z">
        <w:r w:rsidR="00102D08">
          <w:rPr>
            <w:rStyle w:val="CommentReference"/>
          </w:rPr>
          <w:commentReference w:id="246"/>
        </w:r>
      </w:ins>
    </w:p>
    <w:p w14:paraId="291EE330" w14:textId="77777777" w:rsidR="003703F9" w:rsidRDefault="00FF1FBE">
      <w:r w:rsidRPr="009C74FC">
        <w:lastRenderedPageBreak/>
        <w:fldChar w:fldCharType="begin"/>
      </w:r>
      <w:r w:rsidRPr="009C74FC">
        <w:instrText xml:space="preserve"> INCLUDEPICTURE "/Users/dhartijagani/Library/Group Containers/UBF8T346G9.ms/WebArchiveCopyPasteTempFiles/com.microsoft.Word/image39.png" \* MERGEFORMATINET </w:instrText>
      </w:r>
      <w:r w:rsidRPr="009C74FC">
        <w:fldChar w:fldCharType="separate"/>
      </w:r>
      <w:r w:rsidRPr="009C74FC">
        <w:rPr>
          <w:noProof/>
        </w:rPr>
        <w:drawing>
          <wp:inline distT="0" distB="0" distL="0" distR="0" wp14:anchorId="7C659C4E" wp14:editId="7E4F09AC">
            <wp:extent cx="5731510" cy="3025140"/>
            <wp:effectExtent l="0" t="0" r="0" b="0"/>
            <wp:docPr id="673319185" name="Picture 686"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1" descr="BrokenImag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025140"/>
                    </a:xfrm>
                    <a:prstGeom prst="rect">
                      <a:avLst/>
                    </a:prstGeom>
                    <a:noFill/>
                    <a:ln>
                      <a:noFill/>
                    </a:ln>
                  </pic:spPr>
                </pic:pic>
              </a:graphicData>
            </a:graphic>
          </wp:inline>
        </w:drawing>
      </w:r>
      <w:r w:rsidRPr="009C74FC">
        <w:fldChar w:fldCharType="end"/>
      </w:r>
    </w:p>
    <w:p w14:paraId="20FE7F95" w14:textId="77777777" w:rsidR="003703F9" w:rsidRPr="00D875A2" w:rsidRDefault="00FF1FBE">
      <w:pPr>
        <w:rPr>
          <w:lang w:val="de-DE"/>
        </w:rPr>
      </w:pPr>
      <w:r w:rsidRPr="00D875A2">
        <w:rPr>
          <w:b/>
          <w:bCs/>
          <w:lang w:val="de-DE"/>
        </w:rPr>
        <w:t xml:space="preserve">Hinweis: </w:t>
      </w:r>
      <w:r w:rsidRPr="00D875A2">
        <w:rPr>
          <w:lang w:val="de-DE"/>
        </w:rPr>
        <w:t>Wenn Sie die folgenden Fehler erhalten</w:t>
      </w:r>
    </w:p>
    <w:p w14:paraId="5E71341E" w14:textId="77777777" w:rsidR="003703F9" w:rsidRPr="00D875A2" w:rsidRDefault="00FF1FBE">
      <w:pPr>
        <w:rPr>
          <w:lang w:val="de-DE"/>
        </w:rPr>
      </w:pPr>
      <w:r w:rsidRPr="00D875A2">
        <w:rPr>
          <w:lang w:val="de-DE"/>
        </w:rPr>
        <w:t xml:space="preserve">Fehlertyp: </w:t>
      </w:r>
      <w:proofErr w:type="spellStart"/>
      <w:r w:rsidRPr="00D875A2">
        <w:rPr>
          <w:lang w:val="de-DE"/>
        </w:rPr>
        <w:t>System.IO.FileNotFoundException</w:t>
      </w:r>
      <w:proofErr w:type="spellEnd"/>
    </w:p>
    <w:p w14:paraId="37E95D8F" w14:textId="77777777" w:rsidR="003703F9" w:rsidRPr="00D875A2" w:rsidRDefault="00FF1FBE">
      <w:pPr>
        <w:rPr>
          <w:lang w:val="de-DE"/>
        </w:rPr>
      </w:pPr>
      <w:r w:rsidRPr="00D875A2">
        <w:rPr>
          <w:lang w:val="de-DE"/>
        </w:rPr>
        <w:t>Fehlermeldung: Die angegebene Datei kann nicht gefunden werden.</w:t>
      </w:r>
    </w:p>
    <w:p w14:paraId="0EB6F7B1" w14:textId="77777777" w:rsidR="003703F9" w:rsidRPr="00D875A2" w:rsidRDefault="00FF1FBE">
      <w:pPr>
        <w:rPr>
          <w:lang w:val="de-DE"/>
        </w:rPr>
      </w:pPr>
      <w:r w:rsidRPr="00D875A2">
        <w:rPr>
          <w:lang w:val="de-DE"/>
        </w:rPr>
        <w:t>Überprüfen Sie den Pfad, in dem Sie die Datei EmployeeData.csv gespeichert haben</w:t>
      </w:r>
    </w:p>
    <w:p w14:paraId="1C48F262" w14:textId="77777777" w:rsidR="003703F9" w:rsidRDefault="00FF1FBE">
      <w:r w:rsidRPr="009C74FC">
        <w:fldChar w:fldCharType="begin"/>
      </w:r>
      <w:r w:rsidRPr="009C74FC">
        <w:instrText xml:space="preserve"> INCLUDEPICTURE "https://labondemand.blob.core.windows.net/content/lab149520/instructions237223%5CMedia2%5Cimage40.png" \* MERGEFORMATINET </w:instrText>
      </w:r>
      <w:r w:rsidRPr="009C74FC">
        <w:fldChar w:fldCharType="separate"/>
      </w:r>
      <w:r w:rsidRPr="009C74FC">
        <w:rPr>
          <w:noProof/>
        </w:rPr>
        <w:drawing>
          <wp:inline distT="0" distB="0" distL="0" distR="0" wp14:anchorId="612A53EB" wp14:editId="3D18DFD0">
            <wp:extent cx="5731510" cy="3025140"/>
            <wp:effectExtent l="0" t="0" r="0" b="0"/>
            <wp:docPr id="95295143" name="Picture 685"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2" descr="Text 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025140"/>
                    </a:xfrm>
                    <a:prstGeom prst="rect">
                      <a:avLst/>
                    </a:prstGeom>
                    <a:noFill/>
                    <a:ln>
                      <a:noFill/>
                    </a:ln>
                  </pic:spPr>
                </pic:pic>
              </a:graphicData>
            </a:graphic>
          </wp:inline>
        </w:drawing>
      </w:r>
      <w:r w:rsidRPr="009C74FC">
        <w:fldChar w:fldCharType="end"/>
      </w:r>
    </w:p>
    <w:p w14:paraId="35874C1B" w14:textId="77777777" w:rsidR="003703F9" w:rsidRPr="00D875A2" w:rsidRDefault="00FF1FBE">
      <w:pPr>
        <w:numPr>
          <w:ilvl w:val="0"/>
          <w:numId w:val="37"/>
        </w:numPr>
        <w:rPr>
          <w:lang w:val="de-DE"/>
        </w:rPr>
      </w:pPr>
      <w:r w:rsidRPr="00D875A2">
        <w:rPr>
          <w:lang w:val="de-DE"/>
        </w:rPr>
        <w:t>Überprüfen Sie den Upload-Fortschritt, bis der Status auf abgeschlossen wechselt, und führen Sie dann den folgenden PowerShell-Befehl aus:</w:t>
      </w:r>
    </w:p>
    <w:p w14:paraId="227F6B9F" w14:textId="77777777" w:rsidR="003703F9" w:rsidRPr="003703F9" w:rsidRDefault="00FF1FBE">
      <w:pPr>
        <w:rPr>
          <w:color w:val="3A7C22" w:themeColor="accent6" w:themeShade="BF"/>
          <w:rPrChange w:id="277" w:author="Dharti Jagani" w:date="2024-08-14T17:44:00Z" w16du:dateUtc="2024-08-14T12:14:00Z">
            <w:rPr/>
          </w:rPrChange>
        </w:rPr>
      </w:pPr>
      <w:ins w:id="278" w:author="Dharti Jagani" w:date="2024-08-14T17:44:00Z" w16du:dateUtc="2024-08-14T12:14:00Z">
        <w:r w:rsidRPr="003027F5">
          <w:rPr>
            <w:b/>
            <w:bCs/>
            <w:color w:val="3A7C22" w:themeColor="accent6" w:themeShade="BF"/>
            <w:rPrChange w:id="279" w:author="Dharti Jagani" w:date="2024-08-14T17:44:00Z" w16du:dateUtc="2024-08-14T12:14:00Z">
              <w:rPr>
                <w:b/>
                <w:bCs/>
              </w:rPr>
            </w:rPrChange>
          </w:rPr>
          <w:t>+++</w:t>
        </w:r>
      </w:ins>
      <w:r w:rsidR="009C74FC" w:rsidRPr="003027F5">
        <w:rPr>
          <w:b/>
          <w:bCs/>
          <w:color w:val="3A7C22" w:themeColor="accent6" w:themeShade="BF"/>
          <w:rPrChange w:id="280" w:author="Dharti Jagani" w:date="2024-08-14T17:44:00Z" w16du:dateUtc="2024-08-14T12:14:00Z">
            <w:rPr>
              <w:b/>
              <w:bCs/>
            </w:rPr>
          </w:rPrChange>
        </w:rPr>
        <w:t>.\EdmUploadAgent.exe /</w:t>
      </w:r>
      <w:proofErr w:type="spellStart"/>
      <w:r w:rsidR="009C74FC" w:rsidRPr="003027F5">
        <w:rPr>
          <w:b/>
          <w:bCs/>
          <w:color w:val="3A7C22" w:themeColor="accent6" w:themeShade="BF"/>
          <w:rPrChange w:id="281" w:author="Dharti Jagani" w:date="2024-08-14T17:44:00Z" w16du:dateUtc="2024-08-14T12:14:00Z">
            <w:rPr>
              <w:b/>
              <w:bCs/>
            </w:rPr>
          </w:rPrChange>
        </w:rPr>
        <w:t>GetSession</w:t>
      </w:r>
      <w:proofErr w:type="spellEnd"/>
      <w:r w:rsidR="009C74FC" w:rsidRPr="003027F5">
        <w:rPr>
          <w:b/>
          <w:bCs/>
          <w:color w:val="3A7C22" w:themeColor="accent6" w:themeShade="BF"/>
          <w:rPrChange w:id="282" w:author="Dharti Jagani" w:date="2024-08-14T17:44:00Z" w16du:dateUtc="2024-08-14T12:14:00Z">
            <w:rPr>
              <w:b/>
              <w:bCs/>
            </w:rPr>
          </w:rPrChange>
        </w:rPr>
        <w:t xml:space="preserve"> </w:t>
      </w:r>
      <w:ins w:id="283" w:author="Dharti Jagani" w:date="2024-08-14T17:44:00Z" w16du:dateUtc="2024-08-14T12:14:00Z">
        <w:r w:rsidRPr="003027F5">
          <w:rPr>
            <w:b/>
            <w:bCs/>
            <w:color w:val="3A7C22" w:themeColor="accent6" w:themeShade="BF"/>
            <w:rPrChange w:id="284" w:author="Dharti Jagani" w:date="2024-08-14T17:44:00Z" w16du:dateUtc="2024-08-14T12:14:00Z">
              <w:rPr>
                <w:b/>
                <w:bCs/>
              </w:rPr>
            </w:rPrChange>
          </w:rPr>
          <w:t>/</w:t>
        </w:r>
        <w:proofErr w:type="spellStart"/>
        <w:r w:rsidRPr="003027F5">
          <w:rPr>
            <w:b/>
            <w:bCs/>
            <w:color w:val="3A7C22" w:themeColor="accent6" w:themeShade="BF"/>
            <w:rPrChange w:id="285" w:author="Dharti Jagani" w:date="2024-08-14T17:44:00Z" w16du:dateUtc="2024-08-14T12:14:00Z">
              <w:rPr>
                <w:b/>
                <w:bCs/>
              </w:rPr>
            </w:rPrChange>
          </w:rPr>
          <w:t>DataStoreNameemployeedb</w:t>
        </w:r>
        <w:proofErr w:type="spellEnd"/>
        <w:r w:rsidRPr="003027F5">
          <w:rPr>
            <w:b/>
            <w:bCs/>
            <w:color w:val="3A7C22" w:themeColor="accent6" w:themeShade="BF"/>
            <w:rPrChange w:id="286" w:author="Dharti Jagani" w:date="2024-08-14T17:44:00Z" w16du:dateUtc="2024-08-14T12:14:00Z">
              <w:rPr>
                <w:b/>
                <w:bCs/>
              </w:rPr>
            </w:rPrChange>
          </w:rPr>
          <w:t>+++</w:t>
        </w:r>
      </w:ins>
    </w:p>
    <w:p w14:paraId="0D507500" w14:textId="77777777" w:rsidR="003703F9" w:rsidRDefault="00FF1FBE">
      <w:r w:rsidRPr="009C74FC">
        <w:lastRenderedPageBreak/>
        <w:fldChar w:fldCharType="begin"/>
      </w:r>
      <w:r w:rsidRPr="009C74FC">
        <w:instrText xml:space="preserve"> INCLUDEPICTURE "/Users/dhartijagani/Library/Group Containers/UBF8T346G9.ms/WebArchiveCopyPasteTempFiles/com.microsoft.Word/image41.png" \* MERGEFORMATINET </w:instrText>
      </w:r>
      <w:r w:rsidRPr="009C74FC">
        <w:fldChar w:fldCharType="separate"/>
      </w:r>
      <w:r w:rsidRPr="009C74FC">
        <w:rPr>
          <w:noProof/>
        </w:rPr>
        <w:drawing>
          <wp:inline distT="0" distB="0" distL="0" distR="0" wp14:anchorId="2FE25AAE" wp14:editId="4048200C">
            <wp:extent cx="5731510" cy="3025775"/>
            <wp:effectExtent l="0" t="0" r="0" b="0"/>
            <wp:docPr id="855219441" name="Picture 684"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3" descr="Broken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025775"/>
                    </a:xfrm>
                    <a:prstGeom prst="rect">
                      <a:avLst/>
                    </a:prstGeom>
                    <a:noFill/>
                    <a:ln>
                      <a:noFill/>
                    </a:ln>
                  </pic:spPr>
                </pic:pic>
              </a:graphicData>
            </a:graphic>
          </wp:inline>
        </w:drawing>
      </w:r>
      <w:r w:rsidRPr="009C74FC">
        <w:fldChar w:fldCharType="end"/>
      </w:r>
    </w:p>
    <w:p w14:paraId="62A54A5A" w14:textId="77777777" w:rsidR="003703F9" w:rsidRPr="00D875A2" w:rsidRDefault="00FF1FBE">
      <w:pPr>
        <w:rPr>
          <w:lang w:val="de-DE"/>
        </w:rPr>
      </w:pPr>
      <w:r w:rsidRPr="00D875A2">
        <w:rPr>
          <w:lang w:val="de-DE"/>
        </w:rPr>
        <w:t xml:space="preserve">Sie haben erfolgreich eine Datenbankdatei für eine EDM-basierte Klassifizierung sensibler Informationstypen </w:t>
      </w:r>
      <w:proofErr w:type="spellStart"/>
      <w:r w:rsidRPr="00D875A2">
        <w:rPr>
          <w:lang w:val="de-DE"/>
        </w:rPr>
        <w:t>gehasht</w:t>
      </w:r>
      <w:proofErr w:type="spellEnd"/>
      <w:r w:rsidRPr="00D875A2">
        <w:rPr>
          <w:lang w:val="de-DE"/>
        </w:rPr>
        <w:t xml:space="preserve"> und hochgeladen.</w:t>
      </w:r>
    </w:p>
    <w:p w14:paraId="7A22583A" w14:textId="77777777" w:rsidR="003703F9" w:rsidRPr="00D875A2" w:rsidRDefault="00FF1FBE">
      <w:pPr>
        <w:pStyle w:val="Heading2"/>
        <w:rPr>
          <w:lang w:val="de-DE"/>
        </w:rPr>
      </w:pPr>
      <w:r w:rsidRPr="00D875A2">
        <w:rPr>
          <w:lang w:val="de-DE"/>
        </w:rPr>
        <w:t xml:space="preserve">Übung 4 - Erstellen eines Wörterbuchs zum Stichwort </w:t>
      </w:r>
      <w:commentRangeStart w:id="287"/>
      <w:commentRangeEnd w:id="287"/>
      <w:r w:rsidR="003027F5">
        <w:rPr>
          <w:rStyle w:val="CommentReference"/>
          <w:rFonts w:asciiTheme="minorHAnsi" w:eastAsiaTheme="minorHAnsi" w:hAnsiTheme="minorHAnsi" w:cstheme="minorBidi"/>
          <w:color w:val="auto"/>
        </w:rPr>
        <w:commentReference w:id="287"/>
      </w:r>
    </w:p>
    <w:p w14:paraId="10000D45" w14:textId="77777777" w:rsidR="003703F9" w:rsidRDefault="00FF1FBE">
      <w:r w:rsidRPr="00D875A2">
        <w:rPr>
          <w:lang w:val="de-DE"/>
        </w:rPr>
        <w:t xml:space="preserve">Mehrere Verstöße gegen die Weitergabe personenbezogener Daten ereigneten sich, als Benutzer E-Mails verschickten, nachdem sich Kollegen </w:t>
      </w:r>
      <w:proofErr w:type="gramStart"/>
      <w:r w:rsidRPr="00D875A2">
        <w:rPr>
          <w:lang w:val="de-DE"/>
        </w:rPr>
        <w:t>krank gemeldet</w:t>
      </w:r>
      <w:proofErr w:type="gramEnd"/>
      <w:r w:rsidRPr="00D875A2">
        <w:rPr>
          <w:lang w:val="de-DE"/>
        </w:rPr>
        <w:t xml:space="preserve"> hatten. In diesem Fall wurde der Grund für die Krankheit oder den Krankheitsfall mitgeteilt. </w:t>
      </w:r>
      <w:r w:rsidRPr="009C74FC">
        <w:t xml:space="preserve">Wir </w:t>
      </w:r>
      <w:proofErr w:type="spellStart"/>
      <w:r w:rsidRPr="009C74FC">
        <w:t>möchten</w:t>
      </w:r>
      <w:proofErr w:type="spellEnd"/>
      <w:r w:rsidRPr="009C74FC">
        <w:t xml:space="preserve"> </w:t>
      </w:r>
      <w:proofErr w:type="spellStart"/>
      <w:r w:rsidRPr="009C74FC">
        <w:t>nicht</w:t>
      </w:r>
      <w:proofErr w:type="spellEnd"/>
      <w:r w:rsidRPr="009C74FC">
        <w:t xml:space="preserve">, </w:t>
      </w:r>
      <w:proofErr w:type="spellStart"/>
      <w:r w:rsidRPr="009C74FC">
        <w:t>dass</w:t>
      </w:r>
      <w:proofErr w:type="spellEnd"/>
      <w:r w:rsidRPr="009C74FC">
        <w:t xml:space="preserve"> dies </w:t>
      </w:r>
      <w:proofErr w:type="spellStart"/>
      <w:r w:rsidRPr="009C74FC">
        <w:t>geschieht</w:t>
      </w:r>
      <w:proofErr w:type="spellEnd"/>
      <w:r w:rsidRPr="009C74FC">
        <w:t>.</w:t>
      </w:r>
    </w:p>
    <w:p w14:paraId="6D09C3EA" w14:textId="77777777" w:rsidR="003703F9" w:rsidRPr="00D875A2" w:rsidRDefault="00FF1FBE">
      <w:pPr>
        <w:numPr>
          <w:ilvl w:val="0"/>
          <w:numId w:val="40"/>
        </w:numPr>
        <w:rPr>
          <w:ins w:id="288" w:author="Dharti Jagani" w:date="2024-08-14T17:46:00Z" w16du:dateUtc="2024-08-14T12:16:00Z"/>
          <w:lang w:val="de-DE"/>
        </w:rPr>
      </w:pPr>
      <w:commentRangeStart w:id="289"/>
      <w:ins w:id="290" w:author="Dharti Jagani" w:date="2024-08-14T17:46:00Z" w16du:dateUtc="2024-08-14T12:16:00Z">
        <w:r w:rsidRPr="00D875A2">
          <w:rPr>
            <w:lang w:val="de-DE"/>
          </w:rPr>
          <w:t xml:space="preserve">Öffnen Sie in </w:t>
        </w:r>
        <w:r w:rsidRPr="00D875A2">
          <w:rPr>
            <w:b/>
            <w:bCs/>
            <w:lang w:val="de-DE"/>
          </w:rPr>
          <w:t xml:space="preserve">Microsoft Edge </w:t>
        </w:r>
        <w:r w:rsidRPr="00D875A2">
          <w:rPr>
            <w:lang w:val="de-DE"/>
          </w:rPr>
          <w:t xml:space="preserve">ein </w:t>
        </w:r>
        <w:r w:rsidRPr="00D875A2">
          <w:rPr>
            <w:b/>
            <w:bCs/>
            <w:lang w:val="de-DE"/>
          </w:rPr>
          <w:t xml:space="preserve">neues </w:t>
        </w:r>
        <w:proofErr w:type="spellStart"/>
        <w:r w:rsidRPr="00D875A2">
          <w:rPr>
            <w:b/>
            <w:bCs/>
            <w:lang w:val="de-DE"/>
          </w:rPr>
          <w:t>InPrivate</w:t>
        </w:r>
        <w:proofErr w:type="spellEnd"/>
        <w:r w:rsidRPr="00D875A2">
          <w:rPr>
            <w:b/>
            <w:bCs/>
            <w:lang w:val="de-DE"/>
          </w:rPr>
          <w:t>-Fenster</w:t>
        </w:r>
        <w:r w:rsidRPr="00D875A2">
          <w:rPr>
            <w:lang w:val="de-DE"/>
          </w:rPr>
          <w:t xml:space="preserve">, navigieren Sie zu </w:t>
        </w:r>
        <w:r w:rsidRPr="00D875A2">
          <w:rPr>
            <w:b/>
            <w:bCs/>
            <w:color w:val="3A7C22" w:themeColor="accent6" w:themeShade="BF"/>
            <w:lang w:val="de-DE"/>
          </w:rPr>
          <w:t xml:space="preserve">+++https://purview.microsoft.com+++ </w:t>
        </w:r>
        <w:r w:rsidRPr="00D875A2">
          <w:rPr>
            <w:lang w:val="de-DE"/>
          </w:rPr>
          <w:t xml:space="preserve">und melden Sie sich als </w:t>
        </w:r>
        <w:r w:rsidRPr="00D875A2">
          <w:rPr>
            <w:b/>
            <w:bCs/>
            <w:lang w:val="de-DE"/>
          </w:rPr>
          <w:t xml:space="preserve">Patti Fernandez </w:t>
        </w:r>
        <w:r w:rsidRPr="00D875A2">
          <w:rPr>
            <w:lang w:val="de-DE"/>
          </w:rPr>
          <w:t xml:space="preserve">mit dem Benutzernamen </w:t>
        </w:r>
        <w:r w:rsidRPr="00D875A2">
          <w:rPr>
            <w:b/>
            <w:bCs/>
            <w:lang w:val="de-DE"/>
          </w:rPr>
          <w:t xml:space="preserve">PattiF@WWLxXXXXXX.onmicrosoft.com </w:t>
        </w:r>
        <w:r w:rsidRPr="00D875A2">
          <w:rPr>
            <w:lang w:val="de-DE"/>
          </w:rPr>
          <w:t>und dem auf der Registerkarte "Ressourcen" angegebenen Benutzerkennwort an.</w:t>
        </w:r>
      </w:ins>
    </w:p>
    <w:p w14:paraId="2AADDC86" w14:textId="77777777" w:rsidR="003703F9" w:rsidRPr="00D875A2" w:rsidRDefault="00FF1FBE">
      <w:pPr>
        <w:numPr>
          <w:ilvl w:val="0"/>
          <w:numId w:val="40"/>
        </w:numPr>
        <w:rPr>
          <w:ins w:id="291" w:author="Dharti Jagani" w:date="2024-08-14T17:46:00Z" w16du:dateUtc="2024-08-14T12:16:00Z"/>
          <w:lang w:val="de-DE"/>
        </w:rPr>
      </w:pPr>
      <w:ins w:id="292" w:author="Dharti Jagani" w:date="2024-08-14T17:46:00Z" w16du:dateUtc="2024-08-14T12:16:00Z">
        <w:r w:rsidRPr="00D875A2">
          <w:rPr>
            <w:lang w:val="de-DE"/>
          </w:rPr>
          <w:t xml:space="preserve">Wählen Sie in der linken Navigation </w:t>
        </w:r>
        <w:r w:rsidRPr="00D875A2">
          <w:rPr>
            <w:b/>
            <w:bCs/>
            <w:lang w:val="de-DE"/>
          </w:rPr>
          <w:t xml:space="preserve">Lösungen </w:t>
        </w:r>
        <w:r w:rsidRPr="00D875A2">
          <w:rPr>
            <w:lang w:val="de-DE"/>
          </w:rPr>
          <w:t xml:space="preserve">&gt; </w:t>
        </w:r>
        <w:r w:rsidRPr="00D875A2">
          <w:rPr>
            <w:b/>
            <w:bCs/>
            <w:lang w:val="de-DE"/>
          </w:rPr>
          <w:t xml:space="preserve">Data Loss </w:t>
        </w:r>
        <w:proofErr w:type="spellStart"/>
        <w:r w:rsidRPr="00D875A2">
          <w:rPr>
            <w:b/>
            <w:bCs/>
            <w:lang w:val="de-DE"/>
          </w:rPr>
          <w:t>Prevention</w:t>
        </w:r>
        <w:proofErr w:type="spellEnd"/>
        <w:r w:rsidRPr="00D875A2">
          <w:rPr>
            <w:lang w:val="de-DE"/>
          </w:rPr>
          <w:t>.</w:t>
        </w:r>
      </w:ins>
    </w:p>
    <w:p w14:paraId="28818DC5" w14:textId="77777777" w:rsidR="003027F5" w:rsidRDefault="003027F5" w:rsidP="003027F5">
      <w:pPr>
        <w:rPr>
          <w:ins w:id="293" w:author="Dharti Jagani" w:date="2024-08-14T17:46:00Z" w16du:dateUtc="2024-08-14T12:16:00Z"/>
        </w:rPr>
      </w:pPr>
      <w:ins w:id="294" w:author="Dharti Jagani" w:date="2024-08-14T17:46:00Z" w16du:dateUtc="2024-08-14T12:16:00Z">
        <w:r w:rsidRPr="00654392">
          <w:rPr>
            <w:noProof/>
          </w:rPr>
          <w:lastRenderedPageBreak/>
          <w:drawing>
            <wp:inline distT="0" distB="0" distL="0" distR="0" wp14:anchorId="4B2A8330" wp14:editId="1590E40F">
              <wp:extent cx="5731510" cy="3235960"/>
              <wp:effectExtent l="0" t="0" r="0" b="2540"/>
              <wp:docPr id="612196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96838" name="Picture 1" descr="A screenshot of a computer&#10;&#10;Description automatically generated"/>
                      <pic:cNvPicPr/>
                    </pic:nvPicPr>
                    <pic:blipFill>
                      <a:blip r:embed="rId11"/>
                      <a:stretch>
                        <a:fillRect/>
                      </a:stretch>
                    </pic:blipFill>
                    <pic:spPr>
                      <a:xfrm>
                        <a:off x="0" y="0"/>
                        <a:ext cx="5731510" cy="3235960"/>
                      </a:xfrm>
                      <a:prstGeom prst="rect">
                        <a:avLst/>
                      </a:prstGeom>
                    </pic:spPr>
                  </pic:pic>
                </a:graphicData>
              </a:graphic>
            </wp:inline>
          </w:drawing>
        </w:r>
      </w:ins>
    </w:p>
    <w:p w14:paraId="6AF1C589" w14:textId="77777777" w:rsidR="003703F9" w:rsidRPr="00D875A2" w:rsidRDefault="00FF1FBE">
      <w:pPr>
        <w:numPr>
          <w:ilvl w:val="0"/>
          <w:numId w:val="40"/>
        </w:numPr>
        <w:rPr>
          <w:ins w:id="295" w:author="Dharti Jagani" w:date="2024-08-14T17:46:00Z" w16du:dateUtc="2024-08-14T12:16:00Z"/>
          <w:lang w:val="de-DE"/>
        </w:rPr>
      </w:pPr>
      <w:ins w:id="296" w:author="Dharti Jagani" w:date="2024-08-14T17:46:00Z" w16du:dateUtc="2024-08-14T12:16:00Z">
        <w:r w:rsidRPr="00D875A2">
          <w:rPr>
            <w:lang w:val="de-DE"/>
          </w:rPr>
          <w:t xml:space="preserve">Wählen Sie </w:t>
        </w:r>
        <w:r w:rsidRPr="00D875A2">
          <w:rPr>
            <w:b/>
            <w:bCs/>
            <w:lang w:val="de-DE"/>
          </w:rPr>
          <w:t xml:space="preserve">Klassifikatoren </w:t>
        </w:r>
        <w:r w:rsidRPr="00D875A2">
          <w:rPr>
            <w:lang w:val="de-DE"/>
          </w:rPr>
          <w:t xml:space="preserve">aus dem linken Fenster. Wählen Sie im Unternavigationsbereich </w:t>
        </w:r>
        <w:r w:rsidRPr="00D875A2">
          <w:rPr>
            <w:b/>
            <w:bCs/>
            <w:lang w:val="de-DE"/>
          </w:rPr>
          <w:t>Sensible Infotypen</w:t>
        </w:r>
        <w:r w:rsidRPr="00D875A2">
          <w:rPr>
            <w:lang w:val="de-DE"/>
          </w:rPr>
          <w:t xml:space="preserve">. Wählen Sie </w:t>
        </w:r>
        <w:r w:rsidRPr="00D875A2">
          <w:rPr>
            <w:b/>
            <w:bCs/>
            <w:lang w:val="de-DE"/>
          </w:rPr>
          <w:t xml:space="preserve">+Sensiblen </w:t>
        </w:r>
        <w:proofErr w:type="spellStart"/>
        <w:r w:rsidRPr="00D875A2">
          <w:rPr>
            <w:b/>
            <w:bCs/>
            <w:lang w:val="de-DE"/>
          </w:rPr>
          <w:t>Infotyp</w:t>
        </w:r>
        <w:proofErr w:type="spellEnd"/>
        <w:r w:rsidRPr="00D875A2">
          <w:rPr>
            <w:b/>
            <w:bCs/>
            <w:lang w:val="de-DE"/>
          </w:rPr>
          <w:t xml:space="preserve"> erstellen</w:t>
        </w:r>
        <w:r w:rsidRPr="00D875A2">
          <w:rPr>
            <w:lang w:val="de-DE"/>
          </w:rPr>
          <w:t xml:space="preserve">, um den Assistenten für einen neuen sensiblen </w:t>
        </w:r>
        <w:proofErr w:type="spellStart"/>
        <w:r w:rsidRPr="00D875A2">
          <w:rPr>
            <w:lang w:val="de-DE"/>
          </w:rPr>
          <w:t>Infotyp</w:t>
        </w:r>
        <w:proofErr w:type="spellEnd"/>
        <w:r w:rsidRPr="00D875A2">
          <w:rPr>
            <w:lang w:val="de-DE"/>
          </w:rPr>
          <w:t xml:space="preserve"> zu öffnen.</w:t>
        </w:r>
      </w:ins>
    </w:p>
    <w:p w14:paraId="695A603A" w14:textId="77777777" w:rsidR="003027F5" w:rsidRPr="009C74FC" w:rsidRDefault="003027F5" w:rsidP="003027F5">
      <w:pPr>
        <w:rPr>
          <w:ins w:id="297" w:author="Dharti Jagani" w:date="2024-08-14T17:46:00Z" w16du:dateUtc="2024-08-14T12:16:00Z"/>
        </w:rPr>
      </w:pPr>
      <w:ins w:id="298" w:author="Dharti Jagani" w:date="2024-08-14T17:46:00Z" w16du:dateUtc="2024-08-14T12:16:00Z">
        <w:r w:rsidRPr="00654392">
          <w:rPr>
            <w:noProof/>
          </w:rPr>
          <w:drawing>
            <wp:inline distT="0" distB="0" distL="0" distR="0" wp14:anchorId="0D058765" wp14:editId="2827DBD9">
              <wp:extent cx="5731510" cy="3235960"/>
              <wp:effectExtent l="0" t="0" r="0" b="2540"/>
              <wp:docPr id="1284621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7795" name="Picture 1" descr="A screenshot of a computer&#10;&#10;Description automatically generated"/>
                      <pic:cNvPicPr/>
                    </pic:nvPicPr>
                    <pic:blipFill>
                      <a:blip r:embed="rId16"/>
                      <a:stretch>
                        <a:fillRect/>
                      </a:stretch>
                    </pic:blipFill>
                    <pic:spPr>
                      <a:xfrm>
                        <a:off x="0" y="0"/>
                        <a:ext cx="5731510" cy="3235960"/>
                      </a:xfrm>
                      <a:prstGeom prst="rect">
                        <a:avLst/>
                      </a:prstGeom>
                    </pic:spPr>
                  </pic:pic>
                </a:graphicData>
              </a:graphic>
            </wp:inline>
          </w:drawing>
        </w:r>
        <w:commentRangeEnd w:id="289"/>
        <w:r>
          <w:rPr>
            <w:rStyle w:val="CommentReference"/>
          </w:rPr>
          <w:commentReference w:id="289"/>
        </w:r>
      </w:ins>
    </w:p>
    <w:p w14:paraId="61447F10" w14:textId="77777777" w:rsidR="003703F9" w:rsidRDefault="00FF1FBE">
      <w:pPr>
        <w:numPr>
          <w:ilvl w:val="0"/>
          <w:numId w:val="40"/>
        </w:numPr>
        <w:rPr>
          <w:del w:id="299" w:author="Dharti Jagani" w:date="2024-08-14T17:46:00Z" w16du:dateUtc="2024-08-14T12:16:00Z"/>
        </w:rPr>
        <w:pPrChange w:id="300" w:author="Dharti Jagani" w:date="2024-08-14T17:46:00Z" w16du:dateUtc="2024-08-14T12:16:00Z">
          <w:pPr>
            <w:numPr>
              <w:numId w:val="38"/>
            </w:numPr>
            <w:tabs>
              <w:tab w:val="num" w:pos="720"/>
            </w:tabs>
            <w:ind w:left="720" w:hanging="360"/>
          </w:pPr>
        </w:pPrChange>
      </w:pPr>
      <w:del w:id="301" w:author="Dharti Jagani" w:date="2024-08-14T17:46:00Z" w16du:dateUtc="2024-08-14T12:16:00Z">
        <w:r w:rsidRPr="009C74FC" w:rsidDel="003027F5">
          <w:delText>In </w:delText>
        </w:r>
        <w:r w:rsidRPr="003027F5" w:rsidDel="003027F5">
          <w:rPr>
            <w:rPrChange w:id="302" w:author="Dharti Jagani" w:date="2024-08-14T17:46:00Z" w16du:dateUtc="2024-08-14T12:16:00Z">
              <w:rPr>
                <w:b/>
                <w:bCs/>
              </w:rPr>
            </w:rPrChange>
          </w:rPr>
          <w:delText>Microsoft Edge</w:delText>
        </w:r>
        <w:r w:rsidRPr="009C74FC" w:rsidDel="003027F5">
          <w:delText>, the Microsoft Purview portal tab should still be open. If so, select it and proceed to the next step. If you closed it, then in a new tab, navigate to </w:delText>
        </w:r>
        <w:r w:rsidRPr="003027F5" w:rsidDel="003027F5">
          <w:rPr>
            <w:rPrChange w:id="303" w:author="Dharti Jagani" w:date="2024-08-14T17:46:00Z" w16du:dateUtc="2024-08-14T12:16:00Z">
              <w:rPr>
                <w:b/>
                <w:bCs/>
              </w:rPr>
            </w:rPrChange>
          </w:rPr>
          <w:delText>https://</w:delText>
        </w:r>
      </w:del>
      <w:del w:id="304" w:author="Dharti Jagani" w:date="2024-08-14T17:45:00Z" w16du:dateUtc="2024-08-14T12:15:00Z">
        <w:r w:rsidRPr="003027F5" w:rsidDel="003027F5">
          <w:rPr>
            <w:rPrChange w:id="305" w:author="Dharti Jagani" w:date="2024-08-14T17:46:00Z" w16du:dateUtc="2024-08-14T12:16:00Z">
              <w:rPr>
                <w:b/>
                <w:bCs/>
              </w:rPr>
            </w:rPrChange>
          </w:rPr>
          <w:delText>compliance</w:delText>
        </w:r>
      </w:del>
      <w:del w:id="306" w:author="Dharti Jagani" w:date="2024-08-14T17:46:00Z" w16du:dateUtc="2024-08-14T12:16:00Z">
        <w:r w:rsidRPr="003027F5" w:rsidDel="003027F5">
          <w:rPr>
            <w:rPrChange w:id="307" w:author="Dharti Jagani" w:date="2024-08-14T17:46:00Z" w16du:dateUtc="2024-08-14T12:16:00Z">
              <w:rPr>
                <w:b/>
                <w:bCs/>
              </w:rPr>
            </w:rPrChange>
          </w:rPr>
          <w:delText>.microsoft.com</w:delText>
        </w:r>
        <w:r w:rsidRPr="009C74FC" w:rsidDel="003027F5">
          <w:delText>.</w:delText>
        </w:r>
      </w:del>
    </w:p>
    <w:p w14:paraId="1BCB6F2B" w14:textId="77777777" w:rsidR="003703F9" w:rsidRDefault="00FF1FBE">
      <w:pPr>
        <w:numPr>
          <w:ilvl w:val="0"/>
          <w:numId w:val="38"/>
        </w:numPr>
        <w:rPr>
          <w:del w:id="308" w:author="Dharti Jagani" w:date="2024-08-14T17:46:00Z" w16du:dateUtc="2024-08-14T12:16:00Z"/>
        </w:rPr>
      </w:pPr>
      <w:del w:id="309" w:author="Dharti Jagani" w:date="2024-08-14T17:46:00Z" w16du:dateUtc="2024-08-14T12:16:00Z">
        <w:r w:rsidRPr="009C74FC" w:rsidDel="003027F5">
          <w:delText>Expand </w:delText>
        </w:r>
        <w:r w:rsidRPr="003027F5" w:rsidDel="003027F5">
          <w:rPr>
            <w:rPrChange w:id="310" w:author="Dharti Jagani" w:date="2024-08-14T17:46:00Z" w16du:dateUtc="2024-08-14T12:16:00Z">
              <w:rPr>
                <w:b/>
                <w:bCs/>
              </w:rPr>
            </w:rPrChange>
          </w:rPr>
          <w:delText>Data classification</w:delText>
        </w:r>
        <w:r w:rsidRPr="009C74FC" w:rsidDel="003027F5">
          <w:delText> and select </w:delText>
        </w:r>
        <w:r w:rsidRPr="003027F5" w:rsidDel="003027F5">
          <w:rPr>
            <w:rPrChange w:id="311" w:author="Dharti Jagani" w:date="2024-08-14T17:46:00Z" w16du:dateUtc="2024-08-14T12:16:00Z">
              <w:rPr>
                <w:b/>
                <w:bCs/>
              </w:rPr>
            </w:rPrChange>
          </w:rPr>
          <w:delText>Classifiers</w:delText>
        </w:r>
        <w:r w:rsidRPr="009C74FC" w:rsidDel="003027F5">
          <w:delText> from the left pane.</w:delText>
        </w:r>
      </w:del>
    </w:p>
    <w:p w14:paraId="66747CBE" w14:textId="77777777" w:rsidR="003703F9" w:rsidRDefault="00FF1FBE">
      <w:pPr>
        <w:rPr>
          <w:del w:id="312" w:author="Dharti Jagani" w:date="2024-08-14T17:46:00Z" w16du:dateUtc="2024-08-14T12:16:00Z"/>
        </w:rPr>
      </w:pPr>
      <w:del w:id="313" w:author="Dharti Jagani" w:date="2024-08-14T17:46:00Z" w16du:dateUtc="2024-08-14T12:16:00Z">
        <w:r w:rsidRPr="009C74FC" w:rsidDel="003027F5">
          <w:lastRenderedPageBreak/>
          <w:fldChar w:fldCharType="begin"/>
        </w:r>
        <w:r w:rsidRPr="009C74FC" w:rsidDel="003027F5">
          <w:delInstrText xml:space="preserve"> INCLUDEPICTURE "https://labondemand.blob.core.windows.net/content/lab149520/instructions237223%5CMedia2%5Cimage1.png" \* MERGEFORMATINET </w:delInstrText>
        </w:r>
        <w:r w:rsidRPr="009C74FC" w:rsidDel="003027F5">
          <w:fldChar w:fldCharType="separate"/>
        </w:r>
        <w:r w:rsidRPr="009C74FC" w:rsidDel="003027F5">
          <w:rPr>
            <w:noProof/>
          </w:rPr>
          <w:drawing>
            <wp:inline distT="0" distB="0" distL="0" distR="0" wp14:anchorId="19BD85CD" wp14:editId="402741EC">
              <wp:extent cx="5731510" cy="3255645"/>
              <wp:effectExtent l="0" t="0" r="0" b="0"/>
              <wp:docPr id="1260096992" name="Picture 683" descr="A screenshot of a computer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4" descr="A screenshot of a computer 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55645"/>
                      </a:xfrm>
                      <a:prstGeom prst="rect">
                        <a:avLst/>
                      </a:prstGeom>
                      <a:noFill/>
                      <a:ln>
                        <a:noFill/>
                      </a:ln>
                    </pic:spPr>
                  </pic:pic>
                </a:graphicData>
              </a:graphic>
            </wp:inline>
          </w:drawing>
        </w:r>
        <w:r w:rsidRPr="009C74FC" w:rsidDel="003027F5">
          <w:fldChar w:fldCharType="end"/>
        </w:r>
      </w:del>
    </w:p>
    <w:p w14:paraId="1DE260BD" w14:textId="77777777" w:rsidR="003703F9" w:rsidRDefault="00FF1FBE">
      <w:pPr>
        <w:numPr>
          <w:ilvl w:val="0"/>
          <w:numId w:val="38"/>
        </w:numPr>
        <w:rPr>
          <w:del w:id="314" w:author="Dharti Jagani" w:date="2024-08-14T17:46:00Z" w16du:dateUtc="2024-08-14T12:16:00Z"/>
        </w:rPr>
      </w:pPr>
      <w:del w:id="315" w:author="Dharti Jagani" w:date="2024-08-14T17:46:00Z" w16du:dateUtc="2024-08-14T12:16:00Z">
        <w:r w:rsidRPr="009C74FC" w:rsidDel="003027F5">
          <w:delText>Select </w:delText>
        </w:r>
        <w:r w:rsidRPr="003027F5" w:rsidDel="003027F5">
          <w:rPr>
            <w:rPrChange w:id="316" w:author="Dharti Jagani" w:date="2024-08-14T17:46:00Z" w16du:dateUtc="2024-08-14T12:16:00Z">
              <w:rPr>
                <w:b/>
                <w:bCs/>
              </w:rPr>
            </w:rPrChange>
          </w:rPr>
          <w:delText>Sensitive info types</w:delText>
        </w:r>
        <w:r w:rsidRPr="009C74FC" w:rsidDel="003027F5">
          <w:delText> from the top pane.</w:delText>
        </w:r>
      </w:del>
    </w:p>
    <w:p w14:paraId="10A5F2BA" w14:textId="77777777" w:rsidR="003703F9" w:rsidRDefault="00FF1FBE">
      <w:pPr>
        <w:rPr>
          <w:del w:id="317" w:author="Dharti Jagani" w:date="2024-08-14T17:46:00Z" w16du:dateUtc="2024-08-14T12:16:00Z"/>
        </w:rPr>
      </w:pPr>
      <w:del w:id="318" w:author="Dharti Jagani" w:date="2024-08-14T17:46:00Z" w16du:dateUtc="2024-08-14T12:16:00Z">
        <w:r w:rsidRPr="009C74FC" w:rsidDel="003027F5">
          <w:fldChar w:fldCharType="begin"/>
        </w:r>
        <w:r w:rsidRPr="009C74FC" w:rsidDel="003027F5">
          <w:delInstrText xml:space="preserve"> INCLUDEPICTURE "https://labondemand.blob.core.windows.net/content/lab149520/instructions237223%5CMedia2%5Cimage3.png" \* MERGEFORMATINET </w:delInstrText>
        </w:r>
        <w:r w:rsidRPr="009C74FC" w:rsidDel="003027F5">
          <w:fldChar w:fldCharType="separate"/>
        </w:r>
        <w:r w:rsidRPr="009C74FC" w:rsidDel="003027F5">
          <w:rPr>
            <w:noProof/>
          </w:rPr>
          <w:drawing>
            <wp:inline distT="0" distB="0" distL="0" distR="0" wp14:anchorId="16C2D2FB" wp14:editId="2B037EE1">
              <wp:extent cx="5731510" cy="3255645"/>
              <wp:effectExtent l="0" t="0" r="0" b="0"/>
              <wp:docPr id="12216983" name="Picture 682" descr="A screenshot of a computer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5" descr="A screenshot of a computer 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55645"/>
                      </a:xfrm>
                      <a:prstGeom prst="rect">
                        <a:avLst/>
                      </a:prstGeom>
                      <a:noFill/>
                      <a:ln>
                        <a:noFill/>
                      </a:ln>
                    </pic:spPr>
                  </pic:pic>
                </a:graphicData>
              </a:graphic>
            </wp:inline>
          </w:drawing>
        </w:r>
        <w:r w:rsidRPr="009C74FC" w:rsidDel="003027F5">
          <w:fldChar w:fldCharType="end"/>
        </w:r>
      </w:del>
    </w:p>
    <w:p w14:paraId="495D88A9" w14:textId="77777777" w:rsidR="003703F9" w:rsidRDefault="00FF1FBE">
      <w:pPr>
        <w:numPr>
          <w:ilvl w:val="0"/>
          <w:numId w:val="38"/>
        </w:numPr>
        <w:rPr>
          <w:del w:id="319" w:author="Dharti Jagani" w:date="2024-08-14T17:46:00Z" w16du:dateUtc="2024-08-14T12:16:00Z"/>
        </w:rPr>
      </w:pPr>
      <w:del w:id="320" w:author="Dharti Jagani" w:date="2024-08-14T17:46:00Z" w16du:dateUtc="2024-08-14T12:16:00Z">
        <w:r w:rsidRPr="009C74FC" w:rsidDel="003027F5">
          <w:delText>On the </w:delText>
        </w:r>
        <w:r w:rsidRPr="003027F5" w:rsidDel="003027F5">
          <w:rPr>
            <w:rPrChange w:id="321" w:author="Dharti Jagani" w:date="2024-08-14T17:46:00Z" w16du:dateUtc="2024-08-14T12:16:00Z">
              <w:rPr>
                <w:b/>
                <w:bCs/>
              </w:rPr>
            </w:rPrChange>
          </w:rPr>
          <w:delText>Sensitive info types</w:delText>
        </w:r>
        <w:r w:rsidRPr="009C74FC" w:rsidDel="003027F5">
          <w:delText> tab select </w:delText>
        </w:r>
        <w:r w:rsidRPr="003027F5" w:rsidDel="003027F5">
          <w:rPr>
            <w:rPrChange w:id="322" w:author="Dharti Jagani" w:date="2024-08-14T17:46:00Z" w16du:dateUtc="2024-08-14T12:16:00Z">
              <w:rPr>
                <w:b/>
                <w:bCs/>
              </w:rPr>
            </w:rPrChange>
          </w:rPr>
          <w:delText>+ Create sensitive info type</w:delText>
        </w:r>
        <w:r w:rsidRPr="009C74FC" w:rsidDel="003027F5">
          <w:delText> to open the wizard for a new sensitive information type.</w:delText>
        </w:r>
      </w:del>
    </w:p>
    <w:p w14:paraId="245092FD" w14:textId="77777777" w:rsidR="003703F9" w:rsidRDefault="00FF1FBE">
      <w:pPr>
        <w:rPr>
          <w:del w:id="323" w:author="Dharti Jagani" w:date="2024-08-14T17:46:00Z" w16du:dateUtc="2024-08-14T12:16:00Z"/>
        </w:rPr>
      </w:pPr>
      <w:del w:id="324" w:author="Dharti Jagani" w:date="2024-08-14T17:46:00Z" w16du:dateUtc="2024-08-14T12:16:00Z">
        <w:r w:rsidRPr="009C74FC" w:rsidDel="003027F5">
          <w:lastRenderedPageBreak/>
          <w:fldChar w:fldCharType="begin"/>
        </w:r>
        <w:r w:rsidRPr="009C74FC" w:rsidDel="003027F5">
          <w:delInstrText xml:space="preserve"> INCLUDEPICTURE "https://labondemand.blob.core.windows.net/content/lab149520/instructions237223%5CMedia2%5Cimage4.png" \* MERGEFORMATINET </w:delInstrText>
        </w:r>
        <w:r w:rsidRPr="009C74FC" w:rsidDel="003027F5">
          <w:fldChar w:fldCharType="separate"/>
        </w:r>
        <w:r w:rsidRPr="009C74FC" w:rsidDel="003027F5">
          <w:rPr>
            <w:noProof/>
          </w:rPr>
          <w:drawing>
            <wp:inline distT="0" distB="0" distL="0" distR="0" wp14:anchorId="4B24A1ED" wp14:editId="45D22C8A">
              <wp:extent cx="5731510" cy="3371215"/>
              <wp:effectExtent l="0" t="0" r="0" b="0"/>
              <wp:docPr id="1336465846" name="Picture 681" descr="A screenshot of a computer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6" descr="A screenshot of a computer 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371215"/>
                      </a:xfrm>
                      <a:prstGeom prst="rect">
                        <a:avLst/>
                      </a:prstGeom>
                      <a:noFill/>
                      <a:ln>
                        <a:noFill/>
                      </a:ln>
                    </pic:spPr>
                  </pic:pic>
                </a:graphicData>
              </a:graphic>
            </wp:inline>
          </w:drawing>
        </w:r>
        <w:r w:rsidRPr="009C74FC" w:rsidDel="003027F5">
          <w:fldChar w:fldCharType="end"/>
        </w:r>
      </w:del>
    </w:p>
    <w:p w14:paraId="4223B459" w14:textId="77777777" w:rsidR="003703F9" w:rsidRPr="00D875A2" w:rsidRDefault="00FF1FBE">
      <w:pPr>
        <w:numPr>
          <w:ilvl w:val="0"/>
          <w:numId w:val="40"/>
        </w:numPr>
        <w:rPr>
          <w:lang w:val="de-DE"/>
        </w:rPr>
        <w:pPrChange w:id="325" w:author="Dharti Jagani" w:date="2024-08-14T17:46:00Z" w16du:dateUtc="2024-08-14T12:16:00Z">
          <w:pPr>
            <w:numPr>
              <w:numId w:val="38"/>
            </w:numPr>
            <w:tabs>
              <w:tab w:val="num" w:pos="720"/>
            </w:tabs>
            <w:ind w:left="720" w:hanging="360"/>
          </w:pPr>
        </w:pPrChange>
      </w:pPr>
      <w:r w:rsidRPr="00D875A2">
        <w:rPr>
          <w:lang w:val="de-DE"/>
        </w:rPr>
        <w:t xml:space="preserve">Auf der Seite </w:t>
      </w:r>
      <w:r w:rsidRPr="00D875A2">
        <w:rPr>
          <w:b/>
          <w:bCs/>
          <w:lang w:val="de-DE"/>
        </w:rPr>
        <w:t xml:space="preserve">Benennen Sie Ihren sensiblen </w:t>
      </w:r>
      <w:proofErr w:type="spellStart"/>
      <w:r w:rsidRPr="00D875A2">
        <w:rPr>
          <w:b/>
          <w:bCs/>
          <w:lang w:val="de-DE"/>
        </w:rPr>
        <w:t>Infotyp</w:t>
      </w:r>
      <w:proofErr w:type="spellEnd"/>
      <w:r w:rsidRPr="00D875A2">
        <w:rPr>
          <w:b/>
          <w:bCs/>
          <w:lang w:val="de-DE"/>
        </w:rPr>
        <w:t xml:space="preserve"> </w:t>
      </w:r>
      <w:r w:rsidRPr="00D875A2">
        <w:rPr>
          <w:lang w:val="de-DE"/>
        </w:rPr>
        <w:t>geben Sie Folgendes ein:</w:t>
      </w:r>
    </w:p>
    <w:p w14:paraId="6ECA9C43" w14:textId="77777777" w:rsidR="003703F9" w:rsidRPr="003703F9" w:rsidRDefault="00FF1FBE">
      <w:pPr>
        <w:numPr>
          <w:ilvl w:val="1"/>
          <w:numId w:val="38"/>
        </w:numPr>
        <w:rPr>
          <w:color w:val="3A7C22" w:themeColor="accent6" w:themeShade="BF"/>
          <w:rPrChange w:id="326" w:author="Dharti Jagani" w:date="2024-08-14T17:48:00Z" w16du:dateUtc="2024-08-14T12:18:00Z">
            <w:rPr/>
          </w:rPrChange>
        </w:rPr>
      </w:pPr>
      <w:r w:rsidRPr="009C74FC">
        <w:t xml:space="preserve">Name: </w:t>
      </w:r>
      <w:ins w:id="327" w:author="Dharti Jagani" w:date="2024-08-14T17:48:00Z" w16du:dateUtc="2024-08-14T12:18:00Z">
        <w:r w:rsidR="003027F5" w:rsidRPr="003027F5">
          <w:rPr>
            <w:b/>
            <w:bCs/>
            <w:color w:val="3A7C22" w:themeColor="accent6" w:themeShade="BF"/>
            <w:rPrChange w:id="328" w:author="Dharti Jagani" w:date="2024-08-14T17:48:00Z" w16du:dateUtc="2024-08-14T12:18:00Z">
              <w:rPr>
                <w:b/>
                <w:bCs/>
              </w:rPr>
            </w:rPrChange>
          </w:rPr>
          <w:t>+++Contoso</w:t>
        </w:r>
      </w:ins>
      <w:r w:rsidRPr="003027F5">
        <w:rPr>
          <w:b/>
          <w:bCs/>
          <w:color w:val="3A7C22" w:themeColor="accent6" w:themeShade="BF"/>
          <w:rPrChange w:id="329" w:author="Dharti Jagani" w:date="2024-08-14T17:48:00Z" w16du:dateUtc="2024-08-14T12:18:00Z">
            <w:rPr>
              <w:b/>
              <w:bCs/>
            </w:rPr>
          </w:rPrChange>
        </w:rPr>
        <w:t xml:space="preserve"> Diseases </w:t>
      </w:r>
      <w:ins w:id="330" w:author="Dharti Jagani" w:date="2024-08-14T17:47:00Z" w16du:dateUtc="2024-08-14T12:17:00Z">
        <w:r w:rsidR="003027F5" w:rsidRPr="003027F5">
          <w:rPr>
            <w:b/>
            <w:bCs/>
            <w:color w:val="3A7C22" w:themeColor="accent6" w:themeShade="BF"/>
            <w:rPrChange w:id="331" w:author="Dharti Jagani" w:date="2024-08-14T17:48:00Z" w16du:dateUtc="2024-08-14T12:18:00Z">
              <w:rPr>
                <w:b/>
                <w:bCs/>
              </w:rPr>
            </w:rPrChange>
          </w:rPr>
          <w:t>List+++</w:t>
        </w:r>
      </w:ins>
    </w:p>
    <w:p w14:paraId="6DD99FB0" w14:textId="77777777" w:rsidR="003703F9" w:rsidRPr="00D875A2" w:rsidRDefault="00FF1FBE">
      <w:pPr>
        <w:numPr>
          <w:ilvl w:val="1"/>
          <w:numId w:val="38"/>
        </w:numPr>
        <w:rPr>
          <w:color w:val="3A7C22" w:themeColor="accent6" w:themeShade="BF"/>
          <w:lang w:val="de-DE"/>
          <w:rPrChange w:id="332" w:author="Dharti Jagani" w:date="2024-08-14T17:48:00Z" w16du:dateUtc="2024-08-14T12:18:00Z">
            <w:rPr/>
          </w:rPrChange>
        </w:rPr>
      </w:pPr>
      <w:r w:rsidRPr="00D875A2">
        <w:rPr>
          <w:lang w:val="de-DE"/>
        </w:rPr>
        <w:t xml:space="preserve">Beschreibung: </w:t>
      </w:r>
      <w:ins w:id="333" w:author="Dharti Jagani" w:date="2024-08-14T17:48:00Z" w16du:dateUtc="2024-08-14T12:18:00Z">
        <w:r w:rsidR="003027F5" w:rsidRPr="00D875A2">
          <w:rPr>
            <w:b/>
            <w:bCs/>
            <w:color w:val="3A7C22" w:themeColor="accent6" w:themeShade="BF"/>
            <w:lang w:val="de-DE"/>
            <w:rPrChange w:id="334" w:author="Dharti Jagani" w:date="2024-08-14T17:48:00Z" w16du:dateUtc="2024-08-14T12:18:00Z">
              <w:rPr>
                <w:b/>
                <w:bCs/>
              </w:rPr>
            </w:rPrChange>
          </w:rPr>
          <w:t>+++Liste</w:t>
        </w:r>
      </w:ins>
      <w:r w:rsidRPr="00D875A2">
        <w:rPr>
          <w:b/>
          <w:bCs/>
          <w:color w:val="3A7C22" w:themeColor="accent6" w:themeShade="BF"/>
          <w:lang w:val="de-DE"/>
          <w:rPrChange w:id="335" w:author="Dharti Jagani" w:date="2024-08-14T17:48:00Z" w16du:dateUtc="2024-08-14T12:18:00Z">
            <w:rPr>
              <w:b/>
              <w:bCs/>
            </w:rPr>
          </w:rPrChange>
        </w:rPr>
        <w:t xml:space="preserve"> der möglichen Krankheiten von Arbeitnehmern </w:t>
      </w:r>
      <w:ins w:id="336" w:author="Dharti Jagani" w:date="2024-08-14T17:48:00Z" w16du:dateUtc="2024-08-14T12:18:00Z">
        <w:r w:rsidR="003027F5" w:rsidRPr="00D875A2">
          <w:rPr>
            <w:b/>
            <w:bCs/>
            <w:color w:val="3A7C22" w:themeColor="accent6" w:themeShade="BF"/>
            <w:lang w:val="de-DE"/>
            <w:rPrChange w:id="337" w:author="Dharti Jagani" w:date="2024-08-14T17:48:00Z" w16du:dateUtc="2024-08-14T12:18:00Z">
              <w:rPr>
                <w:b/>
                <w:bCs/>
              </w:rPr>
            </w:rPrChange>
          </w:rPr>
          <w:t>+++</w:t>
        </w:r>
      </w:ins>
    </w:p>
    <w:p w14:paraId="50D00BC3" w14:textId="77777777" w:rsidR="003703F9" w:rsidRDefault="00FF1FBE">
      <w:r w:rsidRPr="009C74FC">
        <w:fldChar w:fldCharType="begin"/>
      </w:r>
      <w:r w:rsidRPr="009C74FC">
        <w:instrText xml:space="preserve"> INCLUDEPICTURE "https://labondemand.blob.core.windows.net/content/lab149520/instructions237223%5CMedia2%5Cimage42.png" \* MERGEFORMATINET </w:instrText>
      </w:r>
      <w:r w:rsidRPr="009C74FC">
        <w:fldChar w:fldCharType="separate"/>
      </w:r>
      <w:r w:rsidRPr="009C74FC">
        <w:rPr>
          <w:noProof/>
        </w:rPr>
        <w:drawing>
          <wp:inline distT="0" distB="0" distL="0" distR="0" wp14:anchorId="5764EA85" wp14:editId="397C2E13">
            <wp:extent cx="5731510" cy="2707194"/>
            <wp:effectExtent l="0" t="0" r="0" b="0"/>
            <wp:docPr id="1178021738" name="Picture 680" descr="Graphical user interface, application, Teams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7" descr="Graphical user interface, application, Teams Description automatically generated"/>
                    <pic:cNvPicPr>
                      <a:picLocks noChangeAspect="1" noChangeArrowheads="1"/>
                    </pic:cNvPicPr>
                  </pic:nvPicPr>
                  <pic:blipFill rotWithShape="1">
                    <a:blip r:embed="rId61">
                      <a:extLst>
                        <a:ext uri="{28A0092B-C50C-407E-A947-70E740481C1C}">
                          <a14:useLocalDpi xmlns:a14="http://schemas.microsoft.com/office/drawing/2010/main" val="0"/>
                        </a:ext>
                      </a:extLst>
                    </a:blip>
                    <a:srcRect t="7017"/>
                    <a:stretch/>
                  </pic:blipFill>
                  <pic:spPr bwMode="auto">
                    <a:xfrm>
                      <a:off x="0" y="0"/>
                      <a:ext cx="5731510" cy="2707194"/>
                    </a:xfrm>
                    <a:prstGeom prst="rect">
                      <a:avLst/>
                    </a:prstGeom>
                    <a:noFill/>
                    <a:ln>
                      <a:noFill/>
                    </a:ln>
                    <a:extLst>
                      <a:ext uri="{53640926-AAD7-44D8-BBD7-CCE9431645EC}">
                        <a14:shadowObscured xmlns:a14="http://schemas.microsoft.com/office/drawing/2010/main"/>
                      </a:ext>
                    </a:extLst>
                  </pic:spPr>
                </pic:pic>
              </a:graphicData>
            </a:graphic>
          </wp:inline>
        </w:drawing>
      </w:r>
      <w:r w:rsidRPr="009C74FC">
        <w:fldChar w:fldCharType="end"/>
      </w:r>
    </w:p>
    <w:p w14:paraId="5860162C" w14:textId="77777777" w:rsidR="003703F9" w:rsidRDefault="00FF1FBE">
      <w:pPr>
        <w:numPr>
          <w:ilvl w:val="0"/>
          <w:numId w:val="38"/>
        </w:numPr>
      </w:pPr>
      <w:proofErr w:type="spellStart"/>
      <w:r w:rsidRPr="009C74FC">
        <w:t>Wählen</w:t>
      </w:r>
      <w:proofErr w:type="spellEnd"/>
      <w:r w:rsidRPr="009C74FC">
        <w:t xml:space="preserve"> Sie </w:t>
      </w:r>
      <w:r w:rsidRPr="009C74FC">
        <w:rPr>
          <w:b/>
          <w:bCs/>
        </w:rPr>
        <w:t>Weiter</w:t>
      </w:r>
      <w:r w:rsidRPr="009C74FC">
        <w:t>.</w:t>
      </w:r>
    </w:p>
    <w:p w14:paraId="793F8A1F" w14:textId="77777777" w:rsidR="003703F9" w:rsidRPr="00D875A2" w:rsidRDefault="00FF1FBE">
      <w:pPr>
        <w:numPr>
          <w:ilvl w:val="0"/>
          <w:numId w:val="38"/>
        </w:numPr>
        <w:rPr>
          <w:lang w:val="de-DE"/>
        </w:rPr>
      </w:pPr>
      <w:r w:rsidRPr="00D875A2">
        <w:rPr>
          <w:lang w:val="de-DE"/>
        </w:rPr>
        <w:t xml:space="preserve">Auf der Seite </w:t>
      </w:r>
      <w:r w:rsidRPr="00D875A2">
        <w:rPr>
          <w:b/>
          <w:bCs/>
          <w:lang w:val="de-DE"/>
        </w:rPr>
        <w:t xml:space="preserve">Muster für diesen sensiblen </w:t>
      </w:r>
      <w:proofErr w:type="spellStart"/>
      <w:r w:rsidRPr="00D875A2">
        <w:rPr>
          <w:b/>
          <w:bCs/>
          <w:lang w:val="de-DE"/>
        </w:rPr>
        <w:t>Infotyp</w:t>
      </w:r>
      <w:proofErr w:type="spellEnd"/>
      <w:r w:rsidRPr="00D875A2">
        <w:rPr>
          <w:b/>
          <w:bCs/>
          <w:lang w:val="de-DE"/>
        </w:rPr>
        <w:t xml:space="preserve"> definieren </w:t>
      </w:r>
      <w:r w:rsidRPr="00D875A2">
        <w:rPr>
          <w:lang w:val="de-DE"/>
        </w:rPr>
        <w:t xml:space="preserve">wählen Sie </w:t>
      </w:r>
      <w:r w:rsidRPr="00D875A2">
        <w:rPr>
          <w:b/>
          <w:bCs/>
          <w:lang w:val="de-DE"/>
        </w:rPr>
        <w:t>+ Muster erstellen</w:t>
      </w:r>
      <w:r w:rsidRPr="00D875A2">
        <w:rPr>
          <w:lang w:val="de-DE"/>
        </w:rPr>
        <w:t>.</w:t>
      </w:r>
    </w:p>
    <w:p w14:paraId="15A2B5EF" w14:textId="77777777" w:rsidR="003703F9" w:rsidRDefault="00FF1FBE">
      <w:r w:rsidRPr="009C74FC">
        <w:lastRenderedPageBreak/>
        <w:fldChar w:fldCharType="begin"/>
      </w:r>
      <w:r w:rsidRPr="009C74FC">
        <w:instrText xml:space="preserve"> INCLUDEPICTURE "https://labondemand.blob.core.windows.net/content/lab149520/instructions237223%5CMedia2%5Cimage43.png" \* MERGEFORMATINET </w:instrText>
      </w:r>
      <w:r w:rsidRPr="009C74FC">
        <w:fldChar w:fldCharType="separate"/>
      </w:r>
      <w:r w:rsidRPr="009C74FC">
        <w:rPr>
          <w:noProof/>
        </w:rPr>
        <w:drawing>
          <wp:inline distT="0" distB="0" distL="0" distR="0" wp14:anchorId="5585DFF5" wp14:editId="46FCAA8E">
            <wp:extent cx="5731510" cy="2707195"/>
            <wp:effectExtent l="0" t="0" r="0" b="0"/>
            <wp:docPr id="1178730284" name="Picture 679" descr="Graphical user interface, application, Teams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8" descr="Graphical user interface, application, Teams Description automatically generated"/>
                    <pic:cNvPicPr>
                      <a:picLocks noChangeAspect="1" noChangeArrowheads="1"/>
                    </pic:cNvPicPr>
                  </pic:nvPicPr>
                  <pic:blipFill rotWithShape="1">
                    <a:blip r:embed="rId62">
                      <a:extLst>
                        <a:ext uri="{28A0092B-C50C-407E-A947-70E740481C1C}">
                          <a14:useLocalDpi xmlns:a14="http://schemas.microsoft.com/office/drawing/2010/main" val="0"/>
                        </a:ext>
                      </a:extLst>
                    </a:blip>
                    <a:srcRect t="7017"/>
                    <a:stretch/>
                  </pic:blipFill>
                  <pic:spPr bwMode="auto">
                    <a:xfrm>
                      <a:off x="0" y="0"/>
                      <a:ext cx="5731510" cy="2707195"/>
                    </a:xfrm>
                    <a:prstGeom prst="rect">
                      <a:avLst/>
                    </a:prstGeom>
                    <a:noFill/>
                    <a:ln>
                      <a:noFill/>
                    </a:ln>
                    <a:extLst>
                      <a:ext uri="{53640926-AAD7-44D8-BBD7-CCE9431645EC}">
                        <a14:shadowObscured xmlns:a14="http://schemas.microsoft.com/office/drawing/2010/main"/>
                      </a:ext>
                    </a:extLst>
                  </pic:spPr>
                </pic:pic>
              </a:graphicData>
            </a:graphic>
          </wp:inline>
        </w:drawing>
      </w:r>
      <w:r w:rsidRPr="009C74FC">
        <w:fldChar w:fldCharType="end"/>
      </w:r>
    </w:p>
    <w:p w14:paraId="1E2A503E" w14:textId="77777777" w:rsidR="003703F9" w:rsidRPr="00D875A2" w:rsidRDefault="00FF1FBE">
      <w:pPr>
        <w:numPr>
          <w:ilvl w:val="0"/>
          <w:numId w:val="38"/>
        </w:numPr>
        <w:rPr>
          <w:lang w:val="de-DE"/>
        </w:rPr>
      </w:pPr>
      <w:r w:rsidRPr="00D875A2">
        <w:rPr>
          <w:lang w:val="de-DE"/>
        </w:rPr>
        <w:t xml:space="preserve">Wählen Sie das Dropdown-Feld unter </w:t>
      </w:r>
      <w:r w:rsidRPr="00D875A2">
        <w:rPr>
          <w:b/>
          <w:bCs/>
          <w:lang w:val="de-DE"/>
        </w:rPr>
        <w:t xml:space="preserve">Primärelement </w:t>
      </w:r>
      <w:r w:rsidRPr="00D875A2">
        <w:rPr>
          <w:lang w:val="de-DE"/>
        </w:rPr>
        <w:t xml:space="preserve">aus und wählen Sie </w:t>
      </w:r>
      <w:r w:rsidRPr="00D875A2">
        <w:rPr>
          <w:b/>
          <w:bCs/>
          <w:lang w:val="de-DE"/>
        </w:rPr>
        <w:t>Schlüsselwortwörterbuch</w:t>
      </w:r>
      <w:r w:rsidRPr="00D875A2">
        <w:rPr>
          <w:lang w:val="de-DE"/>
        </w:rPr>
        <w:t>.</w:t>
      </w:r>
    </w:p>
    <w:p w14:paraId="585519C3" w14:textId="77777777" w:rsidR="003703F9" w:rsidRDefault="00FF1FBE">
      <w:r w:rsidRPr="009C74FC">
        <w:fldChar w:fldCharType="begin"/>
      </w:r>
      <w:r w:rsidRPr="009C74FC">
        <w:instrText xml:space="preserve"> INCLUDEPICTURE "https://labondemand.blob.core.windows.net/content/lab149520/instructions237223%5CMedia2%5Cimage44.png" \* MERGEFORMATINET </w:instrText>
      </w:r>
      <w:r w:rsidRPr="009C74FC">
        <w:fldChar w:fldCharType="separate"/>
      </w:r>
      <w:r w:rsidRPr="009C74FC">
        <w:rPr>
          <w:noProof/>
        </w:rPr>
        <w:drawing>
          <wp:inline distT="0" distB="0" distL="0" distR="0" wp14:anchorId="0BEDAC93" wp14:editId="513D2874">
            <wp:extent cx="5731510" cy="2707194"/>
            <wp:effectExtent l="0" t="0" r="0" b="0"/>
            <wp:docPr id="512448051" name="Picture 678"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9" descr="Graphical user interface, application Description automatically generated"/>
                    <pic:cNvPicPr>
                      <a:picLocks noChangeAspect="1" noChangeArrowheads="1"/>
                    </pic:cNvPicPr>
                  </pic:nvPicPr>
                  <pic:blipFill rotWithShape="1">
                    <a:blip r:embed="rId63">
                      <a:extLst>
                        <a:ext uri="{28A0092B-C50C-407E-A947-70E740481C1C}">
                          <a14:useLocalDpi xmlns:a14="http://schemas.microsoft.com/office/drawing/2010/main" val="0"/>
                        </a:ext>
                      </a:extLst>
                    </a:blip>
                    <a:srcRect t="7017"/>
                    <a:stretch/>
                  </pic:blipFill>
                  <pic:spPr bwMode="auto">
                    <a:xfrm>
                      <a:off x="0" y="0"/>
                      <a:ext cx="5731510" cy="2707194"/>
                    </a:xfrm>
                    <a:prstGeom prst="rect">
                      <a:avLst/>
                    </a:prstGeom>
                    <a:noFill/>
                    <a:ln>
                      <a:noFill/>
                    </a:ln>
                    <a:extLst>
                      <a:ext uri="{53640926-AAD7-44D8-BBD7-CCE9431645EC}">
                        <a14:shadowObscured xmlns:a14="http://schemas.microsoft.com/office/drawing/2010/main"/>
                      </a:ext>
                    </a:extLst>
                  </pic:spPr>
                </pic:pic>
              </a:graphicData>
            </a:graphic>
          </wp:inline>
        </w:drawing>
      </w:r>
      <w:r w:rsidRPr="009C74FC">
        <w:fldChar w:fldCharType="end"/>
      </w:r>
    </w:p>
    <w:p w14:paraId="53CA335E" w14:textId="77777777" w:rsidR="003703F9" w:rsidRDefault="00FF1FBE">
      <w:pPr>
        <w:numPr>
          <w:ilvl w:val="0"/>
          <w:numId w:val="38"/>
        </w:numPr>
      </w:pPr>
      <w:r w:rsidRPr="00D875A2">
        <w:rPr>
          <w:lang w:val="de-DE"/>
        </w:rPr>
        <w:t xml:space="preserve">Auf der Seite </w:t>
      </w:r>
      <w:r w:rsidRPr="00D875A2">
        <w:rPr>
          <w:b/>
          <w:bCs/>
          <w:lang w:val="de-DE"/>
        </w:rPr>
        <w:t xml:space="preserve">Schlüsselwörterbuch </w:t>
      </w:r>
      <w:proofErr w:type="gramStart"/>
      <w:r w:rsidRPr="00D875A2">
        <w:rPr>
          <w:b/>
          <w:bCs/>
          <w:lang w:val="de-DE"/>
        </w:rPr>
        <w:t>hinzufügen</w:t>
      </w:r>
      <w:proofErr w:type="gramEnd"/>
      <w:r w:rsidRPr="00D875A2">
        <w:rPr>
          <w:b/>
          <w:bCs/>
          <w:lang w:val="de-DE"/>
        </w:rPr>
        <w:t xml:space="preserve"> </w:t>
      </w:r>
      <w:r w:rsidRPr="00D875A2">
        <w:rPr>
          <w:lang w:val="de-DE"/>
        </w:rPr>
        <w:t xml:space="preserve">geben Sie den Namen </w:t>
      </w:r>
      <w:r w:rsidRPr="00D875A2">
        <w:rPr>
          <w:b/>
          <w:bCs/>
          <w:lang w:val="de-DE"/>
        </w:rPr>
        <w:t>!!</w:t>
      </w:r>
      <w:proofErr w:type="spellStart"/>
      <w:r w:rsidRPr="00D875A2">
        <w:rPr>
          <w:b/>
          <w:bCs/>
          <w:i/>
          <w:iCs/>
          <w:lang w:val="de-DE"/>
        </w:rPr>
        <w:t>Diseases</w:t>
      </w:r>
      <w:proofErr w:type="spellEnd"/>
      <w:r w:rsidRPr="00D875A2">
        <w:rPr>
          <w:b/>
          <w:bCs/>
          <w:i/>
          <w:iCs/>
          <w:lang w:val="de-DE"/>
        </w:rPr>
        <w:t xml:space="preserve"> Dictionary</w:t>
      </w:r>
      <w:r w:rsidRPr="00D875A2">
        <w:rPr>
          <w:b/>
          <w:bCs/>
          <w:lang w:val="de-DE"/>
        </w:rPr>
        <w:t xml:space="preserve">!! </w:t>
      </w:r>
      <w:proofErr w:type="spellStart"/>
      <w:r w:rsidRPr="009C74FC">
        <w:t>ein</w:t>
      </w:r>
      <w:proofErr w:type="spellEnd"/>
      <w:r w:rsidRPr="009C74FC">
        <w:t>.</w:t>
      </w:r>
    </w:p>
    <w:p w14:paraId="0F217BB6" w14:textId="77777777" w:rsidR="003703F9" w:rsidRPr="00D875A2" w:rsidRDefault="00FF1FBE">
      <w:pPr>
        <w:numPr>
          <w:ilvl w:val="0"/>
          <w:numId w:val="38"/>
        </w:numPr>
        <w:rPr>
          <w:lang w:val="de-DE"/>
        </w:rPr>
      </w:pPr>
      <w:r w:rsidRPr="00D875A2">
        <w:rPr>
          <w:lang w:val="de-DE"/>
        </w:rPr>
        <w:t xml:space="preserve">Geben Sie im Bereich </w:t>
      </w:r>
      <w:r w:rsidRPr="00D875A2">
        <w:rPr>
          <w:b/>
          <w:bCs/>
          <w:lang w:val="de-DE"/>
        </w:rPr>
        <w:t xml:space="preserve">Schlüsselwörter </w:t>
      </w:r>
      <w:r w:rsidRPr="00D875A2">
        <w:rPr>
          <w:lang w:val="de-DE"/>
        </w:rPr>
        <w:t>die folgenden Schlüsselwörter ein, jedes in eine eigene Zeile:</w:t>
      </w:r>
    </w:p>
    <w:p w14:paraId="1293B170" w14:textId="77777777" w:rsidR="003703F9" w:rsidRPr="00D875A2" w:rsidRDefault="009C74FC">
      <w:pPr>
        <w:rPr>
          <w:color w:val="3A7C22" w:themeColor="accent6" w:themeShade="BF"/>
          <w:lang w:val="de-DE"/>
          <w:rPrChange w:id="338" w:author="Dharti Jagani" w:date="2024-08-14T17:49:00Z" w16du:dateUtc="2024-08-14T12:19:00Z">
            <w:rPr/>
          </w:rPrChange>
        </w:rPr>
      </w:pPr>
      <w:r w:rsidRPr="00D875A2">
        <w:rPr>
          <w:b/>
          <w:bCs/>
          <w:color w:val="3A7C22" w:themeColor="accent6" w:themeShade="BF"/>
          <w:lang w:val="de-DE"/>
          <w:rPrChange w:id="339" w:author="Dharti Jagani" w:date="2024-08-14T17:49:00Z" w16du:dateUtc="2024-08-14T12:19:00Z">
            <w:rPr>
              <w:b/>
              <w:bCs/>
            </w:rPr>
          </w:rPrChange>
        </w:rPr>
        <w:t>+++Grippe</w:t>
      </w:r>
    </w:p>
    <w:p w14:paraId="470AD1A1" w14:textId="77777777" w:rsidR="003703F9" w:rsidRPr="00D875A2" w:rsidRDefault="00FF1FBE">
      <w:pPr>
        <w:rPr>
          <w:color w:val="3A7C22" w:themeColor="accent6" w:themeShade="BF"/>
          <w:lang w:val="de-DE"/>
          <w:rPrChange w:id="340" w:author="Dharti Jagani" w:date="2024-08-14T17:49:00Z" w16du:dateUtc="2024-08-14T12:19:00Z">
            <w:rPr/>
          </w:rPrChange>
        </w:rPr>
      </w:pPr>
      <w:r w:rsidRPr="00D875A2">
        <w:rPr>
          <w:b/>
          <w:bCs/>
          <w:color w:val="3A7C22" w:themeColor="accent6" w:themeShade="BF"/>
          <w:lang w:val="de-DE"/>
          <w:rPrChange w:id="341" w:author="Dharti Jagani" w:date="2024-08-14T17:49:00Z" w16du:dateUtc="2024-08-14T12:19:00Z">
            <w:rPr>
              <w:b/>
              <w:bCs/>
            </w:rPr>
          </w:rPrChange>
        </w:rPr>
        <w:t>Grippe</w:t>
      </w:r>
    </w:p>
    <w:p w14:paraId="0518F352" w14:textId="77777777" w:rsidR="003703F9" w:rsidRPr="00D875A2" w:rsidRDefault="00FF1FBE">
      <w:pPr>
        <w:rPr>
          <w:color w:val="3A7C22" w:themeColor="accent6" w:themeShade="BF"/>
          <w:lang w:val="de-DE"/>
          <w:rPrChange w:id="342" w:author="Dharti Jagani" w:date="2024-08-14T17:49:00Z" w16du:dateUtc="2024-08-14T12:19:00Z">
            <w:rPr/>
          </w:rPrChange>
        </w:rPr>
      </w:pPr>
      <w:r w:rsidRPr="00D875A2">
        <w:rPr>
          <w:b/>
          <w:bCs/>
          <w:color w:val="3A7C22" w:themeColor="accent6" w:themeShade="BF"/>
          <w:lang w:val="de-DE"/>
          <w:rPrChange w:id="343" w:author="Dharti Jagani" w:date="2024-08-14T17:49:00Z" w16du:dateUtc="2024-08-14T12:19:00Z">
            <w:rPr>
              <w:b/>
              <w:bCs/>
            </w:rPr>
          </w:rPrChange>
        </w:rPr>
        <w:t>kalt</w:t>
      </w:r>
    </w:p>
    <w:p w14:paraId="293B3E7F" w14:textId="77777777" w:rsidR="003703F9" w:rsidRPr="00D875A2" w:rsidRDefault="00FF1FBE">
      <w:pPr>
        <w:rPr>
          <w:color w:val="3A7C22" w:themeColor="accent6" w:themeShade="BF"/>
          <w:lang w:val="de-DE"/>
          <w:rPrChange w:id="344" w:author="Dharti Jagani" w:date="2024-08-14T17:49:00Z" w16du:dateUtc="2024-08-14T12:19:00Z">
            <w:rPr/>
          </w:rPrChange>
        </w:rPr>
      </w:pPr>
      <w:r w:rsidRPr="00D875A2">
        <w:rPr>
          <w:b/>
          <w:bCs/>
          <w:color w:val="3A7C22" w:themeColor="accent6" w:themeShade="BF"/>
          <w:lang w:val="de-DE"/>
          <w:rPrChange w:id="345" w:author="Dharti Jagani" w:date="2024-08-14T17:49:00Z" w16du:dateUtc="2024-08-14T12:19:00Z">
            <w:rPr>
              <w:b/>
              <w:bCs/>
            </w:rPr>
          </w:rPrChange>
        </w:rPr>
        <w:t>Bronchitis</w:t>
      </w:r>
    </w:p>
    <w:p w14:paraId="60D96055" w14:textId="77777777" w:rsidR="003703F9" w:rsidRPr="00D875A2" w:rsidRDefault="003027F5">
      <w:pPr>
        <w:rPr>
          <w:color w:val="3A7C22" w:themeColor="accent6" w:themeShade="BF"/>
          <w:lang w:val="de-DE"/>
          <w:rPrChange w:id="346" w:author="Dharti Jagani" w:date="2024-08-14T17:49:00Z" w16du:dateUtc="2024-08-14T12:19:00Z">
            <w:rPr/>
          </w:rPrChange>
        </w:rPr>
      </w:pPr>
      <w:ins w:id="347" w:author="Dharti Jagani" w:date="2024-08-14T17:49:00Z" w16du:dateUtc="2024-08-14T12:19:00Z">
        <w:r w:rsidRPr="00D875A2">
          <w:rPr>
            <w:b/>
            <w:bCs/>
            <w:color w:val="3A7C22" w:themeColor="accent6" w:themeShade="BF"/>
            <w:lang w:val="de-DE"/>
            <w:rPrChange w:id="348" w:author="Dharti Jagani" w:date="2024-08-14T17:49:00Z" w16du:dateUtc="2024-08-14T12:19:00Z">
              <w:rPr>
                <w:b/>
                <w:bCs/>
              </w:rPr>
            </w:rPrChange>
          </w:rPr>
          <w:t>Mittelohrentzündung+++</w:t>
        </w:r>
      </w:ins>
    </w:p>
    <w:p w14:paraId="0E5180B0" w14:textId="77777777" w:rsidR="003703F9" w:rsidRDefault="00FF1FBE">
      <w:r w:rsidRPr="009C74FC">
        <w:lastRenderedPageBreak/>
        <w:fldChar w:fldCharType="begin"/>
      </w:r>
      <w:r w:rsidRPr="009C74FC">
        <w:instrText xml:space="preserve"> INCLUDEPICTURE "/Users/dhartijagani/Library/Group Containers/UBF8T346G9.ms/WebArchiveCopyPasteTempFiles/com.microsoft.Word/image45.png" \* MERGEFORMATINET </w:instrText>
      </w:r>
      <w:r w:rsidRPr="009C74FC">
        <w:fldChar w:fldCharType="separate"/>
      </w:r>
      <w:r w:rsidRPr="009C74FC">
        <w:rPr>
          <w:noProof/>
        </w:rPr>
        <w:drawing>
          <wp:inline distT="0" distB="0" distL="0" distR="0" wp14:anchorId="38022C77" wp14:editId="20A12EE1">
            <wp:extent cx="5731510" cy="2697466"/>
            <wp:effectExtent l="0" t="0" r="0" b="0"/>
            <wp:docPr id="744072970" name="Picture 677"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0" descr="BrokenImage"/>
                    <pic:cNvPicPr>
                      <a:picLocks noChangeAspect="1" noChangeArrowheads="1"/>
                    </pic:cNvPicPr>
                  </pic:nvPicPr>
                  <pic:blipFill rotWithShape="1">
                    <a:blip r:embed="rId64">
                      <a:extLst>
                        <a:ext uri="{28A0092B-C50C-407E-A947-70E740481C1C}">
                          <a14:useLocalDpi xmlns:a14="http://schemas.microsoft.com/office/drawing/2010/main" val="0"/>
                        </a:ext>
                      </a:extLst>
                    </a:blip>
                    <a:srcRect t="7351"/>
                    <a:stretch/>
                  </pic:blipFill>
                  <pic:spPr bwMode="auto">
                    <a:xfrm>
                      <a:off x="0" y="0"/>
                      <a:ext cx="5731510" cy="2697466"/>
                    </a:xfrm>
                    <a:prstGeom prst="rect">
                      <a:avLst/>
                    </a:prstGeom>
                    <a:noFill/>
                    <a:ln>
                      <a:noFill/>
                    </a:ln>
                    <a:extLst>
                      <a:ext uri="{53640926-AAD7-44D8-BBD7-CCE9431645EC}">
                        <a14:shadowObscured xmlns:a14="http://schemas.microsoft.com/office/drawing/2010/main"/>
                      </a:ext>
                    </a:extLst>
                  </pic:spPr>
                </pic:pic>
              </a:graphicData>
            </a:graphic>
          </wp:inline>
        </w:drawing>
      </w:r>
      <w:r w:rsidRPr="009C74FC">
        <w:fldChar w:fldCharType="end"/>
      </w:r>
    </w:p>
    <w:p w14:paraId="67C29150" w14:textId="77777777" w:rsidR="003703F9" w:rsidRDefault="00FF1FBE">
      <w:pPr>
        <w:numPr>
          <w:ilvl w:val="0"/>
          <w:numId w:val="38"/>
        </w:numPr>
      </w:pPr>
      <w:proofErr w:type="spellStart"/>
      <w:r w:rsidRPr="009C74FC">
        <w:t>Wählen</w:t>
      </w:r>
      <w:proofErr w:type="spellEnd"/>
      <w:r w:rsidRPr="009C74FC">
        <w:t xml:space="preserve"> Sie </w:t>
      </w:r>
      <w:proofErr w:type="spellStart"/>
      <w:r w:rsidRPr="009C74FC">
        <w:rPr>
          <w:b/>
          <w:bCs/>
        </w:rPr>
        <w:t>Erledigt</w:t>
      </w:r>
      <w:proofErr w:type="spellEnd"/>
      <w:r w:rsidRPr="009C74FC">
        <w:t>.</w:t>
      </w:r>
    </w:p>
    <w:p w14:paraId="2E4D9ECD" w14:textId="77777777" w:rsidR="003703F9" w:rsidRPr="00D875A2" w:rsidRDefault="00FF1FBE">
      <w:pPr>
        <w:numPr>
          <w:ilvl w:val="0"/>
          <w:numId w:val="38"/>
        </w:numPr>
        <w:rPr>
          <w:lang w:val="de-DE"/>
        </w:rPr>
      </w:pPr>
      <w:r w:rsidRPr="00D875A2">
        <w:rPr>
          <w:lang w:val="de-DE"/>
        </w:rPr>
        <w:t xml:space="preserve">Wählen Sie unter </w:t>
      </w:r>
      <w:r w:rsidRPr="00D875A2">
        <w:rPr>
          <w:b/>
          <w:bCs/>
          <w:lang w:val="de-DE"/>
        </w:rPr>
        <w:t xml:space="preserve">Unterstützende Elemente </w:t>
      </w:r>
      <w:r w:rsidRPr="00D875A2">
        <w:rPr>
          <w:lang w:val="de-DE"/>
        </w:rPr>
        <w:t xml:space="preserve">die Dropdown-Liste </w:t>
      </w:r>
      <w:r w:rsidRPr="00D875A2">
        <w:rPr>
          <w:b/>
          <w:bCs/>
          <w:lang w:val="de-DE"/>
        </w:rPr>
        <w:t xml:space="preserve">+ Unterstützende Elemente oder Elementgruppen hinzufügen </w:t>
      </w:r>
      <w:r w:rsidRPr="00D875A2">
        <w:rPr>
          <w:lang w:val="de-DE"/>
        </w:rPr>
        <w:t xml:space="preserve">und wählen Sie die </w:t>
      </w:r>
      <w:r w:rsidRPr="00D875A2">
        <w:rPr>
          <w:b/>
          <w:bCs/>
          <w:lang w:val="de-DE"/>
        </w:rPr>
        <w:t>Stichwortliste</w:t>
      </w:r>
      <w:r w:rsidRPr="00D875A2">
        <w:rPr>
          <w:lang w:val="de-DE"/>
        </w:rPr>
        <w:t>, um zusätzliche Unterstützung für das Stichwortwörterbuch hinzuzufügen.</w:t>
      </w:r>
    </w:p>
    <w:p w14:paraId="72D1F829" w14:textId="77777777" w:rsidR="003703F9" w:rsidRDefault="00FF1FBE">
      <w:r w:rsidRPr="009C74FC">
        <w:fldChar w:fldCharType="begin"/>
      </w:r>
      <w:r w:rsidRPr="009C74FC">
        <w:instrText xml:space="preserve"> INCLUDEPICTURE "https://labondemand.blob.core.windows.net/content/lab149520/instructions237223%5CMedia2%5Cimage46.png" \* MERGEFORMATINET </w:instrText>
      </w:r>
      <w:r w:rsidRPr="009C74FC">
        <w:fldChar w:fldCharType="separate"/>
      </w:r>
      <w:r w:rsidRPr="009C74FC">
        <w:rPr>
          <w:noProof/>
        </w:rPr>
        <w:drawing>
          <wp:inline distT="0" distB="0" distL="0" distR="0" wp14:anchorId="46709963" wp14:editId="72A0B8D6">
            <wp:extent cx="5731510" cy="2707194"/>
            <wp:effectExtent l="0" t="0" r="0" b="0"/>
            <wp:docPr id="953372488" name="Picture 676"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1" descr="Graphical user interface, application Description automatically generated"/>
                    <pic:cNvPicPr>
                      <a:picLocks noChangeAspect="1" noChangeArrowheads="1"/>
                    </pic:cNvPicPr>
                  </pic:nvPicPr>
                  <pic:blipFill rotWithShape="1">
                    <a:blip r:embed="rId65">
                      <a:extLst>
                        <a:ext uri="{28A0092B-C50C-407E-A947-70E740481C1C}">
                          <a14:useLocalDpi xmlns:a14="http://schemas.microsoft.com/office/drawing/2010/main" val="0"/>
                        </a:ext>
                      </a:extLst>
                    </a:blip>
                    <a:srcRect t="7017"/>
                    <a:stretch/>
                  </pic:blipFill>
                  <pic:spPr bwMode="auto">
                    <a:xfrm>
                      <a:off x="0" y="0"/>
                      <a:ext cx="5731510" cy="2707194"/>
                    </a:xfrm>
                    <a:prstGeom prst="rect">
                      <a:avLst/>
                    </a:prstGeom>
                    <a:noFill/>
                    <a:ln>
                      <a:noFill/>
                    </a:ln>
                    <a:extLst>
                      <a:ext uri="{53640926-AAD7-44D8-BBD7-CCE9431645EC}">
                        <a14:shadowObscured xmlns:a14="http://schemas.microsoft.com/office/drawing/2010/main"/>
                      </a:ext>
                    </a:extLst>
                  </pic:spPr>
                </pic:pic>
              </a:graphicData>
            </a:graphic>
          </wp:inline>
        </w:drawing>
      </w:r>
      <w:r w:rsidRPr="009C74FC">
        <w:fldChar w:fldCharType="end"/>
      </w:r>
    </w:p>
    <w:p w14:paraId="7C2A26FD" w14:textId="77777777" w:rsidR="003703F9" w:rsidRPr="00D875A2" w:rsidRDefault="00FF1FBE">
      <w:pPr>
        <w:numPr>
          <w:ilvl w:val="0"/>
          <w:numId w:val="38"/>
        </w:numPr>
        <w:rPr>
          <w:lang w:val="de-DE"/>
        </w:rPr>
      </w:pPr>
      <w:r w:rsidRPr="00D875A2">
        <w:rPr>
          <w:lang w:val="de-DE"/>
        </w:rPr>
        <w:t xml:space="preserve">Auf der Seite </w:t>
      </w:r>
      <w:r w:rsidRPr="00D875A2">
        <w:rPr>
          <w:b/>
          <w:bCs/>
          <w:lang w:val="de-DE"/>
        </w:rPr>
        <w:t xml:space="preserve">Schlagwortliste </w:t>
      </w:r>
      <w:proofErr w:type="gramStart"/>
      <w:r w:rsidRPr="00D875A2">
        <w:rPr>
          <w:b/>
          <w:bCs/>
          <w:lang w:val="de-DE"/>
        </w:rPr>
        <w:t>hinzufügen</w:t>
      </w:r>
      <w:proofErr w:type="gramEnd"/>
      <w:r w:rsidRPr="00D875A2">
        <w:rPr>
          <w:b/>
          <w:bCs/>
          <w:lang w:val="de-DE"/>
        </w:rPr>
        <w:t xml:space="preserve"> </w:t>
      </w:r>
      <w:r w:rsidRPr="00D875A2">
        <w:rPr>
          <w:lang w:val="de-DE"/>
        </w:rPr>
        <w:t xml:space="preserve">geben Sie in das Feld </w:t>
      </w:r>
      <w:r w:rsidRPr="00D875A2">
        <w:rPr>
          <w:b/>
          <w:bCs/>
          <w:lang w:val="de-DE"/>
        </w:rPr>
        <w:t xml:space="preserve">ID </w:t>
      </w:r>
      <w:r w:rsidRPr="00D875A2">
        <w:rPr>
          <w:lang w:val="de-DE"/>
        </w:rPr>
        <w:t xml:space="preserve">den Begriff </w:t>
      </w:r>
      <w:r w:rsidRPr="00D875A2">
        <w:rPr>
          <w:b/>
          <w:bCs/>
          <w:lang w:val="de-DE"/>
        </w:rPr>
        <w:t xml:space="preserve">Mitarbeiterabwesenheit </w:t>
      </w:r>
      <w:r w:rsidRPr="00D875A2">
        <w:rPr>
          <w:lang w:val="de-DE"/>
        </w:rPr>
        <w:t xml:space="preserve">ein. Geben Sie in das Feld </w:t>
      </w:r>
      <w:r w:rsidRPr="00D875A2">
        <w:rPr>
          <w:b/>
          <w:bCs/>
          <w:lang w:val="de-DE"/>
        </w:rPr>
        <w:t xml:space="preserve">Groß-/Kleinschreibung nicht beachten </w:t>
      </w:r>
      <w:r w:rsidRPr="00D875A2">
        <w:rPr>
          <w:lang w:val="de-DE"/>
        </w:rPr>
        <w:t>die folgenden Schlüsselwörter ein, jedes in eine eigene Zeile:</w:t>
      </w:r>
    </w:p>
    <w:p w14:paraId="7826BFE7" w14:textId="77777777" w:rsidR="003703F9" w:rsidRPr="003703F9" w:rsidRDefault="009C74FC">
      <w:pPr>
        <w:rPr>
          <w:color w:val="3A7C22" w:themeColor="accent6" w:themeShade="BF"/>
          <w:rPrChange w:id="349" w:author="Dharti Jagani" w:date="2024-08-14T17:51:00Z" w16du:dateUtc="2024-08-14T12:21:00Z">
            <w:rPr/>
          </w:rPrChange>
        </w:rPr>
      </w:pPr>
      <w:r w:rsidRPr="00F14500">
        <w:rPr>
          <w:b/>
          <w:bCs/>
          <w:color w:val="3A7C22" w:themeColor="accent6" w:themeShade="BF"/>
          <w:rPrChange w:id="350" w:author="Dharti Jagani" w:date="2024-08-14T17:51:00Z" w16du:dateUtc="2024-08-14T12:21:00Z">
            <w:rPr>
              <w:b/>
              <w:bCs/>
            </w:rPr>
          </w:rPrChange>
        </w:rPr>
        <w:t>+++Mitarbeiter</w:t>
      </w:r>
    </w:p>
    <w:p w14:paraId="019CF4D6" w14:textId="77777777" w:rsidR="003703F9" w:rsidRPr="003703F9" w:rsidRDefault="00FF1FBE">
      <w:pPr>
        <w:rPr>
          <w:color w:val="3A7C22" w:themeColor="accent6" w:themeShade="BF"/>
          <w:rPrChange w:id="351" w:author="Dharti Jagani" w:date="2024-08-14T17:51:00Z" w16du:dateUtc="2024-08-14T12:21:00Z">
            <w:rPr/>
          </w:rPrChange>
        </w:rPr>
      </w:pPr>
      <w:proofErr w:type="spellStart"/>
      <w:r w:rsidRPr="00F14500">
        <w:rPr>
          <w:b/>
          <w:bCs/>
          <w:color w:val="3A7C22" w:themeColor="accent6" w:themeShade="BF"/>
          <w:rPrChange w:id="352" w:author="Dharti Jagani" w:date="2024-08-14T17:51:00Z" w16du:dateUtc="2024-08-14T12:21:00Z">
            <w:rPr>
              <w:b/>
              <w:bCs/>
            </w:rPr>
          </w:rPrChange>
        </w:rPr>
        <w:t>Abwesenheit</w:t>
      </w:r>
      <w:proofErr w:type="spellEnd"/>
    </w:p>
    <w:p w14:paraId="7D696937" w14:textId="77777777" w:rsidR="003703F9" w:rsidRPr="003703F9" w:rsidRDefault="00F14500">
      <w:pPr>
        <w:rPr>
          <w:color w:val="3A7C22" w:themeColor="accent6" w:themeShade="BF"/>
          <w:rPrChange w:id="353" w:author="Dharti Jagani" w:date="2024-08-14T17:51:00Z" w16du:dateUtc="2024-08-14T12:21:00Z">
            <w:rPr/>
          </w:rPrChange>
        </w:rPr>
      </w:pPr>
      <w:ins w:id="354" w:author="Dharti Jagani" w:date="2024-08-14T17:51:00Z" w16du:dateUtc="2024-08-14T12:21:00Z">
        <w:r w:rsidRPr="00F14500">
          <w:rPr>
            <w:b/>
            <w:bCs/>
            <w:color w:val="3A7C22" w:themeColor="accent6" w:themeShade="BF"/>
            <w:rPrChange w:id="355" w:author="Dharti Jagani" w:date="2024-08-14T17:51:00Z" w16du:dateUtc="2024-08-14T12:21:00Z">
              <w:rPr>
                <w:b/>
                <w:bCs/>
              </w:rPr>
            </w:rPrChange>
          </w:rPr>
          <w:t>Grund+++</w:t>
        </w:r>
      </w:ins>
    </w:p>
    <w:p w14:paraId="4FF65B04" w14:textId="77777777" w:rsidR="003703F9" w:rsidRDefault="00FF1FBE">
      <w:r w:rsidRPr="009C74FC">
        <w:lastRenderedPageBreak/>
        <w:fldChar w:fldCharType="begin"/>
      </w:r>
      <w:r w:rsidRPr="009C74FC">
        <w:instrText xml:space="preserve"> INCLUDEPICTURE "https://labondemand.blob.core.windows.net/content/lab149520/instructions237223%5CMedia2%5Cimage47.png" \* MERGEFORMATINET </w:instrText>
      </w:r>
      <w:r w:rsidRPr="009C74FC">
        <w:fldChar w:fldCharType="separate"/>
      </w:r>
      <w:r w:rsidRPr="009C74FC">
        <w:rPr>
          <w:noProof/>
        </w:rPr>
        <w:drawing>
          <wp:inline distT="0" distB="0" distL="0" distR="0" wp14:anchorId="68B941BB" wp14:editId="1986430A">
            <wp:extent cx="5731510" cy="2716922"/>
            <wp:effectExtent l="0" t="0" r="0" b="1270"/>
            <wp:docPr id="1568911358" name="Picture 675"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2" descr="Graphical user interface, application Description automatically generated"/>
                    <pic:cNvPicPr>
                      <a:picLocks noChangeAspect="1" noChangeArrowheads="1"/>
                    </pic:cNvPicPr>
                  </pic:nvPicPr>
                  <pic:blipFill rotWithShape="1">
                    <a:blip r:embed="rId66">
                      <a:extLst>
                        <a:ext uri="{28A0092B-C50C-407E-A947-70E740481C1C}">
                          <a14:useLocalDpi xmlns:a14="http://schemas.microsoft.com/office/drawing/2010/main" val="0"/>
                        </a:ext>
                      </a:extLst>
                    </a:blip>
                    <a:srcRect t="6682"/>
                    <a:stretch/>
                  </pic:blipFill>
                  <pic:spPr bwMode="auto">
                    <a:xfrm>
                      <a:off x="0" y="0"/>
                      <a:ext cx="5731510" cy="2716922"/>
                    </a:xfrm>
                    <a:prstGeom prst="rect">
                      <a:avLst/>
                    </a:prstGeom>
                    <a:noFill/>
                    <a:ln>
                      <a:noFill/>
                    </a:ln>
                    <a:extLst>
                      <a:ext uri="{53640926-AAD7-44D8-BBD7-CCE9431645EC}">
                        <a14:shadowObscured xmlns:a14="http://schemas.microsoft.com/office/drawing/2010/main"/>
                      </a:ext>
                    </a:extLst>
                  </pic:spPr>
                </pic:pic>
              </a:graphicData>
            </a:graphic>
          </wp:inline>
        </w:drawing>
      </w:r>
      <w:r w:rsidRPr="009C74FC">
        <w:fldChar w:fldCharType="end"/>
      </w:r>
    </w:p>
    <w:p w14:paraId="390E8D62" w14:textId="77777777" w:rsidR="003703F9" w:rsidRDefault="00FF1FBE">
      <w:pPr>
        <w:numPr>
          <w:ilvl w:val="0"/>
          <w:numId w:val="38"/>
        </w:numPr>
      </w:pPr>
      <w:proofErr w:type="spellStart"/>
      <w:r w:rsidRPr="009C74FC">
        <w:t>Wählen</w:t>
      </w:r>
      <w:proofErr w:type="spellEnd"/>
      <w:r w:rsidRPr="009C74FC">
        <w:t xml:space="preserve"> Sie </w:t>
      </w:r>
      <w:proofErr w:type="spellStart"/>
      <w:r w:rsidRPr="009C74FC">
        <w:rPr>
          <w:b/>
          <w:bCs/>
        </w:rPr>
        <w:t>Erledigt</w:t>
      </w:r>
      <w:proofErr w:type="spellEnd"/>
      <w:r w:rsidRPr="009C74FC">
        <w:t>.</w:t>
      </w:r>
    </w:p>
    <w:p w14:paraId="7E52B5C6" w14:textId="77777777" w:rsidR="003703F9" w:rsidRPr="00D875A2" w:rsidRDefault="00FF1FBE">
      <w:pPr>
        <w:numPr>
          <w:ilvl w:val="0"/>
          <w:numId w:val="38"/>
        </w:numPr>
        <w:rPr>
          <w:lang w:val="de-DE"/>
        </w:rPr>
      </w:pPr>
      <w:r w:rsidRPr="00D875A2">
        <w:rPr>
          <w:lang w:val="de-DE"/>
        </w:rPr>
        <w:t xml:space="preserve">Überprüfen Sie auf der Seite </w:t>
      </w:r>
      <w:r w:rsidRPr="00D875A2">
        <w:rPr>
          <w:b/>
          <w:bCs/>
          <w:lang w:val="de-DE"/>
        </w:rPr>
        <w:t xml:space="preserve">Neues Muster </w:t>
      </w:r>
      <w:r w:rsidRPr="00D875A2">
        <w:rPr>
          <w:lang w:val="de-DE"/>
        </w:rPr>
        <w:t xml:space="preserve">die Konfiguration und wählen Sie </w:t>
      </w:r>
      <w:r w:rsidRPr="00D875A2">
        <w:rPr>
          <w:b/>
          <w:bCs/>
          <w:lang w:val="de-DE"/>
        </w:rPr>
        <w:t>Erstellen</w:t>
      </w:r>
      <w:r w:rsidRPr="00D875A2">
        <w:rPr>
          <w:lang w:val="de-DE"/>
        </w:rPr>
        <w:t>.</w:t>
      </w:r>
    </w:p>
    <w:p w14:paraId="46147094" w14:textId="77777777" w:rsidR="003703F9" w:rsidRDefault="00FF1FBE">
      <w:r w:rsidRPr="009C74FC">
        <w:fldChar w:fldCharType="begin"/>
      </w:r>
      <w:r w:rsidRPr="009C74FC">
        <w:instrText xml:space="preserve"> INCLUDEPICTURE "https://labondemand.blob.core.windows.net/content/lab149520/instructions237223%5CMedia2%5Cimage48.png" \* MERGEFORMATINET </w:instrText>
      </w:r>
      <w:r w:rsidRPr="009C74FC">
        <w:fldChar w:fldCharType="separate"/>
      </w:r>
      <w:r w:rsidRPr="009C74FC">
        <w:rPr>
          <w:noProof/>
        </w:rPr>
        <w:drawing>
          <wp:inline distT="0" distB="0" distL="0" distR="0" wp14:anchorId="261B89D0" wp14:editId="3F80659E">
            <wp:extent cx="5731510" cy="2707194"/>
            <wp:effectExtent l="0" t="0" r="0" b="0"/>
            <wp:docPr id="1986003440" name="Picture 674"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3" descr="Graphical user interface, application Description automatically generated"/>
                    <pic:cNvPicPr>
                      <a:picLocks noChangeAspect="1" noChangeArrowheads="1"/>
                    </pic:cNvPicPr>
                  </pic:nvPicPr>
                  <pic:blipFill rotWithShape="1">
                    <a:blip r:embed="rId67">
                      <a:extLst>
                        <a:ext uri="{28A0092B-C50C-407E-A947-70E740481C1C}">
                          <a14:useLocalDpi xmlns:a14="http://schemas.microsoft.com/office/drawing/2010/main" val="0"/>
                        </a:ext>
                      </a:extLst>
                    </a:blip>
                    <a:srcRect t="7017"/>
                    <a:stretch/>
                  </pic:blipFill>
                  <pic:spPr bwMode="auto">
                    <a:xfrm>
                      <a:off x="0" y="0"/>
                      <a:ext cx="5731510" cy="2707194"/>
                    </a:xfrm>
                    <a:prstGeom prst="rect">
                      <a:avLst/>
                    </a:prstGeom>
                    <a:noFill/>
                    <a:ln>
                      <a:noFill/>
                    </a:ln>
                    <a:extLst>
                      <a:ext uri="{53640926-AAD7-44D8-BBD7-CCE9431645EC}">
                        <a14:shadowObscured xmlns:a14="http://schemas.microsoft.com/office/drawing/2010/main"/>
                      </a:ext>
                    </a:extLst>
                  </pic:spPr>
                </pic:pic>
              </a:graphicData>
            </a:graphic>
          </wp:inline>
        </w:drawing>
      </w:r>
      <w:r w:rsidRPr="009C74FC">
        <w:fldChar w:fldCharType="end"/>
      </w:r>
    </w:p>
    <w:p w14:paraId="192FBD27" w14:textId="77777777" w:rsidR="003703F9" w:rsidRPr="00D875A2" w:rsidRDefault="00FF1FBE">
      <w:pPr>
        <w:numPr>
          <w:ilvl w:val="0"/>
          <w:numId w:val="38"/>
        </w:numPr>
        <w:rPr>
          <w:lang w:val="de-DE"/>
        </w:rPr>
      </w:pPr>
      <w:r w:rsidRPr="00D875A2">
        <w:rPr>
          <w:lang w:val="de-DE"/>
        </w:rPr>
        <w:t xml:space="preserve">Wählen Sie im Feld </w:t>
      </w:r>
      <w:r w:rsidRPr="00D875A2">
        <w:rPr>
          <w:b/>
          <w:bCs/>
          <w:lang w:val="de-DE"/>
        </w:rPr>
        <w:t xml:space="preserve">Muster für diesen sensiblen </w:t>
      </w:r>
      <w:proofErr w:type="spellStart"/>
      <w:r w:rsidRPr="00D875A2">
        <w:rPr>
          <w:b/>
          <w:bCs/>
          <w:lang w:val="de-DE"/>
        </w:rPr>
        <w:t>Infotyp</w:t>
      </w:r>
      <w:proofErr w:type="spellEnd"/>
      <w:r w:rsidRPr="00D875A2">
        <w:rPr>
          <w:b/>
          <w:bCs/>
          <w:lang w:val="de-DE"/>
        </w:rPr>
        <w:t xml:space="preserve"> definieren </w:t>
      </w:r>
      <w:r w:rsidRPr="00D875A2">
        <w:rPr>
          <w:lang w:val="de-DE"/>
        </w:rPr>
        <w:t xml:space="preserve">die Option </w:t>
      </w:r>
      <w:r w:rsidRPr="00D875A2">
        <w:rPr>
          <w:b/>
          <w:bCs/>
          <w:lang w:val="de-DE"/>
        </w:rPr>
        <w:t>Weiter</w:t>
      </w:r>
      <w:r w:rsidRPr="00D875A2">
        <w:rPr>
          <w:lang w:val="de-DE"/>
        </w:rPr>
        <w:t>.</w:t>
      </w:r>
    </w:p>
    <w:p w14:paraId="57783D69" w14:textId="77777777" w:rsidR="003703F9" w:rsidRDefault="00FF1FBE">
      <w:r w:rsidRPr="009C74FC">
        <w:lastRenderedPageBreak/>
        <w:fldChar w:fldCharType="begin"/>
      </w:r>
      <w:r w:rsidRPr="009C74FC">
        <w:instrText xml:space="preserve"> INCLUDEPICTURE "https://labondemand.blob.core.windows.net/content/lab149520/instructions237223%5CMedia2%5Cimage49.png" \* MERGEFORMATINET </w:instrText>
      </w:r>
      <w:r w:rsidRPr="009C74FC">
        <w:fldChar w:fldCharType="separate"/>
      </w:r>
      <w:r w:rsidRPr="009C74FC">
        <w:rPr>
          <w:noProof/>
        </w:rPr>
        <w:drawing>
          <wp:inline distT="0" distB="0" distL="0" distR="0" wp14:anchorId="0982B31A" wp14:editId="10752134">
            <wp:extent cx="5731510" cy="2716921"/>
            <wp:effectExtent l="0" t="0" r="0" b="1270"/>
            <wp:docPr id="521839926" name="Picture 673" descr="Graphical user interface, application, Teams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4" descr="Graphical user interface, application, Teams Description automatically generated"/>
                    <pic:cNvPicPr>
                      <a:picLocks noChangeAspect="1" noChangeArrowheads="1"/>
                    </pic:cNvPicPr>
                  </pic:nvPicPr>
                  <pic:blipFill rotWithShape="1">
                    <a:blip r:embed="rId68">
                      <a:extLst>
                        <a:ext uri="{28A0092B-C50C-407E-A947-70E740481C1C}">
                          <a14:useLocalDpi xmlns:a14="http://schemas.microsoft.com/office/drawing/2010/main" val="0"/>
                        </a:ext>
                      </a:extLst>
                    </a:blip>
                    <a:srcRect t="6682"/>
                    <a:stretch/>
                  </pic:blipFill>
                  <pic:spPr bwMode="auto">
                    <a:xfrm>
                      <a:off x="0" y="0"/>
                      <a:ext cx="5731510" cy="2716921"/>
                    </a:xfrm>
                    <a:prstGeom prst="rect">
                      <a:avLst/>
                    </a:prstGeom>
                    <a:noFill/>
                    <a:ln>
                      <a:noFill/>
                    </a:ln>
                    <a:extLst>
                      <a:ext uri="{53640926-AAD7-44D8-BBD7-CCE9431645EC}">
                        <a14:shadowObscured xmlns:a14="http://schemas.microsoft.com/office/drawing/2010/main"/>
                      </a:ext>
                    </a:extLst>
                  </pic:spPr>
                </pic:pic>
              </a:graphicData>
            </a:graphic>
          </wp:inline>
        </w:drawing>
      </w:r>
      <w:r w:rsidRPr="009C74FC">
        <w:fldChar w:fldCharType="end"/>
      </w:r>
    </w:p>
    <w:p w14:paraId="3AD8C07C" w14:textId="77777777" w:rsidR="003703F9" w:rsidRPr="00D875A2" w:rsidRDefault="00FF1FBE">
      <w:pPr>
        <w:numPr>
          <w:ilvl w:val="0"/>
          <w:numId w:val="38"/>
        </w:numPr>
        <w:rPr>
          <w:lang w:val="de-DE"/>
        </w:rPr>
      </w:pPr>
      <w:r w:rsidRPr="00D875A2">
        <w:rPr>
          <w:lang w:val="de-DE"/>
        </w:rPr>
        <w:t xml:space="preserve">Lassen Sie im Feld </w:t>
      </w:r>
      <w:r w:rsidRPr="00D875A2">
        <w:rPr>
          <w:b/>
          <w:bCs/>
          <w:lang w:val="de-DE"/>
        </w:rPr>
        <w:t xml:space="preserve">Wählen Sie die empfohlene Konfidenzstufe, die in Konformitätsrichtlinien angezeigt werden </w:t>
      </w:r>
      <w:proofErr w:type="gramStart"/>
      <w:r w:rsidRPr="00D875A2">
        <w:rPr>
          <w:b/>
          <w:bCs/>
          <w:lang w:val="de-DE"/>
        </w:rPr>
        <w:t>soll</w:t>
      </w:r>
      <w:proofErr w:type="gramEnd"/>
      <w:r w:rsidRPr="00D875A2">
        <w:rPr>
          <w:b/>
          <w:bCs/>
          <w:lang w:val="de-DE"/>
        </w:rPr>
        <w:t xml:space="preserve"> </w:t>
      </w:r>
      <w:r w:rsidRPr="00D875A2">
        <w:rPr>
          <w:lang w:val="de-DE"/>
        </w:rPr>
        <w:t xml:space="preserve">den Standardwert bestehen und wählen Sie </w:t>
      </w:r>
      <w:proofErr w:type="spellStart"/>
      <w:r w:rsidRPr="00D875A2">
        <w:rPr>
          <w:b/>
          <w:bCs/>
          <w:lang w:val="de-DE"/>
        </w:rPr>
        <w:t>Weiter</w:t>
      </w:r>
      <w:proofErr w:type="spellEnd"/>
      <w:r w:rsidRPr="00D875A2">
        <w:rPr>
          <w:lang w:val="de-DE"/>
        </w:rPr>
        <w:t>.</w:t>
      </w:r>
    </w:p>
    <w:p w14:paraId="285D18A2" w14:textId="77777777" w:rsidR="003703F9" w:rsidRDefault="00FF1FBE">
      <w:r w:rsidRPr="009C74FC">
        <w:fldChar w:fldCharType="begin"/>
      </w:r>
      <w:r w:rsidRPr="009C74FC">
        <w:instrText xml:space="preserve"> INCLUDEPICTURE "https://labondemand.blob.core.windows.net/content/lab149520/instructions237223%5CMedia2%5Cimage50.png" \* MERGEFORMATINET </w:instrText>
      </w:r>
      <w:r w:rsidRPr="009C74FC">
        <w:fldChar w:fldCharType="separate"/>
      </w:r>
      <w:r w:rsidRPr="009C74FC">
        <w:rPr>
          <w:noProof/>
        </w:rPr>
        <w:drawing>
          <wp:inline distT="0" distB="0" distL="0" distR="0" wp14:anchorId="761DAB4F" wp14:editId="585ED34D">
            <wp:extent cx="5731510" cy="2687739"/>
            <wp:effectExtent l="0" t="0" r="0" b="5080"/>
            <wp:docPr id="637856771" name="Picture 672"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5" descr="A screenshot of a computer Description automatically generated"/>
                    <pic:cNvPicPr>
                      <a:picLocks noChangeAspect="1" noChangeArrowheads="1"/>
                    </pic:cNvPicPr>
                  </pic:nvPicPr>
                  <pic:blipFill rotWithShape="1">
                    <a:blip r:embed="rId69">
                      <a:extLst>
                        <a:ext uri="{28A0092B-C50C-407E-A947-70E740481C1C}">
                          <a14:useLocalDpi xmlns:a14="http://schemas.microsoft.com/office/drawing/2010/main" val="0"/>
                        </a:ext>
                      </a:extLst>
                    </a:blip>
                    <a:srcRect t="7684"/>
                    <a:stretch/>
                  </pic:blipFill>
                  <pic:spPr bwMode="auto">
                    <a:xfrm>
                      <a:off x="0" y="0"/>
                      <a:ext cx="5731510" cy="2687739"/>
                    </a:xfrm>
                    <a:prstGeom prst="rect">
                      <a:avLst/>
                    </a:prstGeom>
                    <a:noFill/>
                    <a:ln>
                      <a:noFill/>
                    </a:ln>
                    <a:extLst>
                      <a:ext uri="{53640926-AAD7-44D8-BBD7-CCE9431645EC}">
                        <a14:shadowObscured xmlns:a14="http://schemas.microsoft.com/office/drawing/2010/main"/>
                      </a:ext>
                    </a:extLst>
                  </pic:spPr>
                </pic:pic>
              </a:graphicData>
            </a:graphic>
          </wp:inline>
        </w:drawing>
      </w:r>
      <w:r w:rsidRPr="009C74FC">
        <w:fldChar w:fldCharType="end"/>
      </w:r>
    </w:p>
    <w:p w14:paraId="1686D28D" w14:textId="77777777" w:rsidR="003703F9" w:rsidRDefault="00FF1FBE">
      <w:pPr>
        <w:numPr>
          <w:ilvl w:val="0"/>
          <w:numId w:val="38"/>
        </w:numPr>
      </w:pPr>
      <w:r w:rsidRPr="00D875A2">
        <w:rPr>
          <w:lang w:val="de-DE"/>
        </w:rPr>
        <w:t xml:space="preserve">Überprüfen Sie auf der Seite </w:t>
      </w:r>
      <w:r w:rsidRPr="00D875A2">
        <w:rPr>
          <w:b/>
          <w:bCs/>
          <w:lang w:val="de-DE"/>
        </w:rPr>
        <w:t xml:space="preserve">Einstellungen überprüfen und beenden </w:t>
      </w:r>
      <w:r w:rsidRPr="00D875A2">
        <w:rPr>
          <w:lang w:val="de-DE"/>
        </w:rPr>
        <w:t xml:space="preserve">Ihre Einstellungen und wählen Sie </w:t>
      </w:r>
      <w:r w:rsidRPr="00D875A2">
        <w:rPr>
          <w:b/>
          <w:bCs/>
          <w:lang w:val="de-DE"/>
        </w:rPr>
        <w:t>Erstellen</w:t>
      </w:r>
      <w:r w:rsidRPr="00D875A2">
        <w:rPr>
          <w:lang w:val="de-DE"/>
        </w:rPr>
        <w:t xml:space="preserve">. </w:t>
      </w:r>
      <w:r w:rsidRPr="009C74FC">
        <w:t xml:space="preserve">Wenn der </w:t>
      </w:r>
      <w:proofErr w:type="spellStart"/>
      <w:r w:rsidRPr="009C74FC">
        <w:t>Vorgang</w:t>
      </w:r>
      <w:proofErr w:type="spellEnd"/>
      <w:r w:rsidRPr="009C74FC">
        <w:t xml:space="preserve"> </w:t>
      </w:r>
      <w:proofErr w:type="spellStart"/>
      <w:r w:rsidRPr="009C74FC">
        <w:t>abgeschlossen</w:t>
      </w:r>
      <w:proofErr w:type="spellEnd"/>
      <w:r w:rsidRPr="009C74FC">
        <w:t xml:space="preserve"> </w:t>
      </w:r>
      <w:proofErr w:type="spellStart"/>
      <w:r w:rsidRPr="009C74FC">
        <w:t>ist</w:t>
      </w:r>
      <w:proofErr w:type="spellEnd"/>
      <w:r w:rsidRPr="009C74FC">
        <w:t xml:space="preserve">, </w:t>
      </w:r>
      <w:proofErr w:type="spellStart"/>
      <w:r w:rsidRPr="009C74FC">
        <w:t>wählen</w:t>
      </w:r>
      <w:proofErr w:type="spellEnd"/>
      <w:r w:rsidRPr="009C74FC">
        <w:t xml:space="preserve"> Sie </w:t>
      </w:r>
      <w:r w:rsidRPr="009C74FC">
        <w:rPr>
          <w:b/>
          <w:bCs/>
        </w:rPr>
        <w:t>Fertig</w:t>
      </w:r>
      <w:r w:rsidRPr="009C74FC">
        <w:t>.</w:t>
      </w:r>
    </w:p>
    <w:p w14:paraId="4D481A94" w14:textId="77777777" w:rsidR="003703F9" w:rsidRDefault="00FF1FBE">
      <w:r w:rsidRPr="009C74FC">
        <w:lastRenderedPageBreak/>
        <w:fldChar w:fldCharType="begin"/>
      </w:r>
      <w:r w:rsidRPr="009C74FC">
        <w:instrText xml:space="preserve"> INCLUDEPICTURE "/Users/dhartijagani/Library/Group Containers/UBF8T346G9.ms/WebArchiveCopyPasteTempFiles/com.microsoft.Word/image51.png" \* MERGEFORMATINET </w:instrText>
      </w:r>
      <w:r w:rsidRPr="009C74FC">
        <w:fldChar w:fldCharType="separate"/>
      </w:r>
      <w:r w:rsidRPr="009C74FC">
        <w:rPr>
          <w:noProof/>
        </w:rPr>
        <w:drawing>
          <wp:inline distT="0" distB="0" distL="0" distR="0" wp14:anchorId="6B41DEBF" wp14:editId="20595B20">
            <wp:extent cx="5731510" cy="2716921"/>
            <wp:effectExtent l="0" t="0" r="0" b="1270"/>
            <wp:docPr id="310527442" name="Picture 671"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6" descr="BrokenImage"/>
                    <pic:cNvPicPr>
                      <a:picLocks noChangeAspect="1" noChangeArrowheads="1"/>
                    </pic:cNvPicPr>
                  </pic:nvPicPr>
                  <pic:blipFill rotWithShape="1">
                    <a:blip r:embed="rId70">
                      <a:extLst>
                        <a:ext uri="{28A0092B-C50C-407E-A947-70E740481C1C}">
                          <a14:useLocalDpi xmlns:a14="http://schemas.microsoft.com/office/drawing/2010/main" val="0"/>
                        </a:ext>
                      </a:extLst>
                    </a:blip>
                    <a:srcRect t="6682"/>
                    <a:stretch/>
                  </pic:blipFill>
                  <pic:spPr bwMode="auto">
                    <a:xfrm>
                      <a:off x="0" y="0"/>
                      <a:ext cx="5731510" cy="2716921"/>
                    </a:xfrm>
                    <a:prstGeom prst="rect">
                      <a:avLst/>
                    </a:prstGeom>
                    <a:noFill/>
                    <a:ln>
                      <a:noFill/>
                    </a:ln>
                    <a:extLst>
                      <a:ext uri="{53640926-AAD7-44D8-BBD7-CCE9431645EC}">
                        <a14:shadowObscured xmlns:a14="http://schemas.microsoft.com/office/drawing/2010/main"/>
                      </a:ext>
                    </a:extLst>
                  </pic:spPr>
                </pic:pic>
              </a:graphicData>
            </a:graphic>
          </wp:inline>
        </w:drawing>
      </w:r>
      <w:r w:rsidRPr="009C74FC">
        <w:fldChar w:fldCharType="end"/>
      </w:r>
    </w:p>
    <w:p w14:paraId="623071CF" w14:textId="77777777" w:rsidR="003703F9" w:rsidRPr="00D875A2" w:rsidRDefault="00FF1FBE">
      <w:pPr>
        <w:numPr>
          <w:ilvl w:val="0"/>
          <w:numId w:val="38"/>
        </w:numPr>
        <w:rPr>
          <w:lang w:val="de-DE"/>
        </w:rPr>
      </w:pPr>
      <w:r w:rsidRPr="00D875A2">
        <w:rPr>
          <w:lang w:val="de-DE"/>
        </w:rPr>
        <w:t xml:space="preserve">Lassen Sie das Browserfenster im Microsoft </w:t>
      </w:r>
      <w:proofErr w:type="spellStart"/>
      <w:r w:rsidRPr="00D875A2">
        <w:rPr>
          <w:lang w:val="de-DE"/>
        </w:rPr>
        <w:t>Purview</w:t>
      </w:r>
      <w:proofErr w:type="spellEnd"/>
      <w:r w:rsidRPr="00D875A2">
        <w:rPr>
          <w:lang w:val="de-DE"/>
        </w:rPr>
        <w:t xml:space="preserve"> Portal geöffnet.</w:t>
      </w:r>
    </w:p>
    <w:p w14:paraId="778B0E6D" w14:textId="77777777" w:rsidR="003703F9" w:rsidRPr="00D875A2" w:rsidRDefault="00FF1FBE">
      <w:pPr>
        <w:rPr>
          <w:lang w:val="de-DE"/>
        </w:rPr>
      </w:pPr>
      <w:r w:rsidRPr="00D875A2">
        <w:rPr>
          <w:lang w:val="de-DE"/>
        </w:rPr>
        <w:t xml:space="preserve">Sie haben erfolgreich einen neuen sensiblen Informationstyp auf der Grundlage eines Schlüsselwörterbuchs erstellt und weitere Schlüsselwörter hinzugefügt, um die </w:t>
      </w:r>
      <w:proofErr w:type="spellStart"/>
      <w:r w:rsidRPr="00D875A2">
        <w:rPr>
          <w:lang w:val="de-DE"/>
        </w:rPr>
        <w:t>False</w:t>
      </w:r>
      <w:proofErr w:type="spellEnd"/>
      <w:r w:rsidRPr="00D875A2">
        <w:rPr>
          <w:lang w:val="de-DE"/>
        </w:rPr>
        <w:t>-Positive-Rate zu verringern. Fahren Sie mit der nächsten Aufgabe fort.</w:t>
      </w:r>
    </w:p>
    <w:p w14:paraId="2CB571F2" w14:textId="77777777" w:rsidR="003703F9" w:rsidRPr="00D875A2" w:rsidRDefault="00FF1FBE">
      <w:pPr>
        <w:pStyle w:val="Heading2"/>
        <w:rPr>
          <w:lang w:val="de-DE"/>
        </w:rPr>
      </w:pPr>
      <w:r w:rsidRPr="00D875A2">
        <w:rPr>
          <w:lang w:val="de-DE"/>
        </w:rPr>
        <w:t xml:space="preserve">Übung 5 - Arbeiten mit benutzerdefinierten Sensitive Information </w:t>
      </w:r>
      <w:proofErr w:type="spellStart"/>
      <w:r w:rsidRPr="00D875A2">
        <w:rPr>
          <w:lang w:val="de-DE"/>
        </w:rPr>
        <w:t>Types</w:t>
      </w:r>
      <w:commentRangeStart w:id="356"/>
      <w:proofErr w:type="spellEnd"/>
      <w:r w:rsidRPr="00D875A2">
        <w:rPr>
          <w:lang w:val="de-DE"/>
        </w:rPr>
        <w:t xml:space="preserve"> </w:t>
      </w:r>
      <w:commentRangeEnd w:id="356"/>
      <w:r w:rsidR="000C6976">
        <w:rPr>
          <w:rStyle w:val="CommentReference"/>
          <w:rFonts w:asciiTheme="minorHAnsi" w:eastAsiaTheme="minorHAnsi" w:hAnsiTheme="minorHAnsi" w:cstheme="minorBidi"/>
          <w:color w:val="auto"/>
        </w:rPr>
        <w:commentReference w:id="356"/>
      </w:r>
    </w:p>
    <w:p w14:paraId="226054BD" w14:textId="77777777" w:rsidR="003703F9" w:rsidRPr="00D875A2" w:rsidRDefault="00FF1FBE">
      <w:pPr>
        <w:rPr>
          <w:lang w:val="de-DE"/>
        </w:rPr>
      </w:pPr>
      <w:r w:rsidRPr="00D875A2">
        <w:rPr>
          <w:lang w:val="de-DE"/>
        </w:rPr>
        <w:t xml:space="preserve">Benutzerdefinierte Sensitive Information </w:t>
      </w:r>
      <w:proofErr w:type="spellStart"/>
      <w:r w:rsidRPr="00D875A2">
        <w:rPr>
          <w:lang w:val="de-DE"/>
        </w:rPr>
        <w:t>Types</w:t>
      </w:r>
      <w:proofErr w:type="spellEnd"/>
      <w:r w:rsidRPr="00D875A2">
        <w:rPr>
          <w:lang w:val="de-DE"/>
        </w:rPr>
        <w:t xml:space="preserve"> sollten immer getestet werden, bevor sie in Richtlinien verwendet werden. Andernfalls kann es zu Datenverlusten oder -lecks kommen, weil die benutzerdefinierte Suche nicht </w:t>
      </w:r>
      <w:proofErr w:type="gramStart"/>
      <w:r w:rsidRPr="00D875A2">
        <w:rPr>
          <w:lang w:val="de-DE"/>
        </w:rPr>
        <w:t>funktioniert</w:t>
      </w:r>
      <w:commentRangeStart w:id="357"/>
      <w:proofErr w:type="gramEnd"/>
      <w:r w:rsidRPr="00D875A2">
        <w:rPr>
          <w:lang w:val="de-DE"/>
        </w:rPr>
        <w:t xml:space="preserve"> </w:t>
      </w:r>
      <w:proofErr w:type="spellStart"/>
      <w:r w:rsidRPr="00D875A2">
        <w:rPr>
          <w:lang w:val="de-DE"/>
        </w:rPr>
        <w:t>pattern</w:t>
      </w:r>
      <w:commentRangeEnd w:id="357"/>
      <w:proofErr w:type="spellEnd"/>
      <w:r w:rsidR="00552FD7">
        <w:rPr>
          <w:rStyle w:val="CommentReference"/>
        </w:rPr>
        <w:commentReference w:id="357"/>
      </w:r>
      <w:r w:rsidRPr="00D875A2">
        <w:rPr>
          <w:lang w:val="de-DE"/>
        </w:rPr>
        <w:t xml:space="preserve"> .</w:t>
      </w:r>
    </w:p>
    <w:p w14:paraId="59C21885" w14:textId="77777777" w:rsidR="003703F9" w:rsidRDefault="00FF1FBE">
      <w:pPr>
        <w:numPr>
          <w:ilvl w:val="0"/>
          <w:numId w:val="39"/>
        </w:numPr>
        <w:rPr>
          <w:del w:id="358" w:author="Dharti Jagani" w:date="2024-08-14T18:21:00Z" w16du:dateUtc="2024-08-14T12:51:00Z"/>
        </w:rPr>
      </w:pPr>
      <w:del w:id="359" w:author="Dharti Jagani" w:date="2024-08-14T18:21:00Z" w16du:dateUtc="2024-08-14T12:51:00Z">
        <w:r w:rsidRPr="009C74FC" w:rsidDel="00552FD7">
          <w:delText>You should be logged into </w:delText>
        </w:r>
        <w:r w:rsidRPr="009C74FC" w:rsidDel="00552FD7">
          <w:rPr>
            <w:b/>
            <w:bCs/>
          </w:rPr>
          <w:delText>Microsoft 365</w:delText>
        </w:r>
        <w:r w:rsidRPr="009C74FC" w:rsidDel="00552FD7">
          <w:delText> as </w:delText>
        </w:r>
        <w:r w:rsidRPr="009C74FC" w:rsidDel="00552FD7">
          <w:rPr>
            <w:b/>
            <w:bCs/>
          </w:rPr>
          <w:delText>Chris Green</w:delText>
        </w:r>
        <w:r w:rsidRPr="009C74FC" w:rsidDel="00552FD7">
          <w:delText>.</w:delText>
        </w:r>
      </w:del>
    </w:p>
    <w:p w14:paraId="0633937E" w14:textId="77777777" w:rsidR="003703F9" w:rsidRPr="00D875A2" w:rsidRDefault="00FF1FBE">
      <w:pPr>
        <w:numPr>
          <w:ilvl w:val="0"/>
          <w:numId w:val="39"/>
        </w:numPr>
        <w:rPr>
          <w:lang w:val="de-DE"/>
        </w:rPr>
      </w:pPr>
      <w:r w:rsidRPr="00D875A2">
        <w:rPr>
          <w:lang w:val="de-DE"/>
        </w:rPr>
        <w:t xml:space="preserve">Wählen Sie das Windows-Symbol unten links, um das Startmenü zu öffnen, geben Sie </w:t>
      </w:r>
      <w:r w:rsidRPr="00D875A2">
        <w:rPr>
          <w:b/>
          <w:bCs/>
          <w:lang w:val="de-DE"/>
        </w:rPr>
        <w:t xml:space="preserve">Notepad </w:t>
      </w:r>
      <w:r w:rsidRPr="00D875A2">
        <w:rPr>
          <w:lang w:val="de-DE"/>
        </w:rPr>
        <w:t xml:space="preserve">ein und wählen Sie </w:t>
      </w:r>
      <w:r w:rsidRPr="00D875A2">
        <w:rPr>
          <w:b/>
          <w:bCs/>
          <w:lang w:val="de-DE"/>
        </w:rPr>
        <w:t xml:space="preserve">Notepad </w:t>
      </w:r>
      <w:r w:rsidRPr="00D875A2">
        <w:rPr>
          <w:lang w:val="de-DE"/>
        </w:rPr>
        <w:t>aus dem Startmenü.</w:t>
      </w:r>
    </w:p>
    <w:p w14:paraId="03ADEED7" w14:textId="77777777" w:rsidR="003703F9" w:rsidRPr="00D875A2" w:rsidRDefault="00FF1FBE">
      <w:pPr>
        <w:numPr>
          <w:ilvl w:val="0"/>
          <w:numId w:val="39"/>
        </w:numPr>
        <w:rPr>
          <w:lang w:val="de-DE"/>
        </w:rPr>
      </w:pPr>
      <w:r w:rsidRPr="00D875A2">
        <w:rPr>
          <w:lang w:val="de-DE"/>
        </w:rPr>
        <w:t>Geben Sie den folgenden Text in das Notizblockfenster ein:</w:t>
      </w:r>
    </w:p>
    <w:p w14:paraId="42B06C12" w14:textId="77777777" w:rsidR="003703F9" w:rsidRPr="00D875A2" w:rsidRDefault="009C74FC">
      <w:pPr>
        <w:rPr>
          <w:color w:val="3A7C22" w:themeColor="accent6" w:themeShade="BF"/>
          <w:lang w:val="de-DE"/>
          <w:rPrChange w:id="360" w:author="Dharti Jagani" w:date="2024-08-14T18:21:00Z" w16du:dateUtc="2024-08-14T12:51:00Z">
            <w:rPr/>
          </w:rPrChange>
        </w:rPr>
      </w:pPr>
      <w:r w:rsidRPr="00D875A2">
        <w:rPr>
          <w:b/>
          <w:bCs/>
          <w:color w:val="3A7C22" w:themeColor="accent6" w:themeShade="BF"/>
          <w:lang w:val="de-DE"/>
          <w:rPrChange w:id="361" w:author="Dharti Jagani" w:date="2024-08-14T18:21:00Z" w16du:dateUtc="2024-08-14T12:51:00Z">
            <w:rPr>
              <w:b/>
              <w:bCs/>
            </w:rPr>
          </w:rPrChange>
        </w:rPr>
        <w:t xml:space="preserve">+++Mitarbeiterin </w:t>
      </w:r>
      <w:r w:rsidR="00686FBA" w:rsidRPr="00D875A2">
        <w:rPr>
          <w:b/>
          <w:bCs/>
          <w:color w:val="3A7C22" w:themeColor="accent6" w:themeShade="BF"/>
          <w:lang w:val="de-DE"/>
        </w:rPr>
        <w:t xml:space="preserve">Patti </w:t>
      </w:r>
      <w:r w:rsidR="00BE0E61" w:rsidRPr="00D875A2">
        <w:rPr>
          <w:b/>
          <w:bCs/>
          <w:color w:val="3A7C22" w:themeColor="accent6" w:themeShade="BF"/>
          <w:lang w:val="de-DE"/>
        </w:rPr>
        <w:t xml:space="preserve">Fernandez </w:t>
      </w:r>
      <w:r w:rsidRPr="00D875A2">
        <w:rPr>
          <w:b/>
          <w:bCs/>
          <w:color w:val="3A7C22" w:themeColor="accent6" w:themeShade="BF"/>
          <w:lang w:val="de-DE"/>
          <w:rPrChange w:id="362" w:author="Dharti Jagani" w:date="2024-08-14T18:21:00Z" w16du:dateUtc="2024-08-14T12:51:00Z">
            <w:rPr>
              <w:b/>
              <w:bCs/>
            </w:rPr>
          </w:rPrChange>
        </w:rPr>
        <w:t xml:space="preserve">EMP123456 ist wegen Grippe/Grippe </w:t>
      </w:r>
      <w:ins w:id="363" w:author="Dharti Jagani" w:date="2024-08-14T18:21:00Z" w16du:dateUtc="2024-08-14T12:51:00Z">
        <w:r w:rsidR="00FF1FBE" w:rsidRPr="00D875A2">
          <w:rPr>
            <w:b/>
            <w:bCs/>
            <w:color w:val="3A7C22" w:themeColor="accent6" w:themeShade="BF"/>
            <w:lang w:val="de-DE"/>
            <w:rPrChange w:id="364" w:author="Dharti Jagani" w:date="2024-08-14T18:21:00Z" w16du:dateUtc="2024-08-14T12:51:00Z">
              <w:rPr>
                <w:b/>
                <w:bCs/>
              </w:rPr>
            </w:rPrChange>
          </w:rPr>
          <w:t>abwesend+++</w:t>
        </w:r>
      </w:ins>
    </w:p>
    <w:p w14:paraId="052ED0B3" w14:textId="77777777" w:rsidR="003703F9" w:rsidRPr="00D875A2" w:rsidRDefault="00FF1FBE">
      <w:pPr>
        <w:numPr>
          <w:ilvl w:val="0"/>
          <w:numId w:val="39"/>
        </w:numPr>
        <w:rPr>
          <w:lang w:val="de-DE"/>
        </w:rPr>
      </w:pPr>
      <w:r w:rsidRPr="00D875A2">
        <w:rPr>
          <w:lang w:val="de-DE"/>
        </w:rPr>
        <w:t xml:space="preserve">Wählen Sie </w:t>
      </w:r>
      <w:r w:rsidRPr="00D875A2">
        <w:rPr>
          <w:b/>
          <w:bCs/>
          <w:lang w:val="de-DE"/>
        </w:rPr>
        <w:t xml:space="preserve">Datei </w:t>
      </w:r>
      <w:r w:rsidRPr="00D875A2">
        <w:rPr>
          <w:lang w:val="de-DE"/>
        </w:rPr>
        <w:t xml:space="preserve">und Speichern unter </w:t>
      </w:r>
      <w:proofErr w:type="spellStart"/>
      <w:r w:rsidRPr="00D875A2">
        <w:rPr>
          <w:b/>
          <w:bCs/>
          <w:lang w:val="de-DE"/>
        </w:rPr>
        <w:t>SickTestData</w:t>
      </w:r>
      <w:proofErr w:type="spellEnd"/>
      <w:r w:rsidRPr="00D875A2">
        <w:rPr>
          <w:b/>
          <w:bCs/>
          <w:lang w:val="de-DE"/>
        </w:rPr>
        <w:t xml:space="preserve"> </w:t>
      </w:r>
      <w:r w:rsidRPr="00D875A2">
        <w:rPr>
          <w:lang w:val="de-DE"/>
        </w:rPr>
        <w:t xml:space="preserve">und wählen Sie </w:t>
      </w:r>
      <w:r w:rsidRPr="00D875A2">
        <w:rPr>
          <w:b/>
          <w:bCs/>
          <w:lang w:val="de-DE"/>
        </w:rPr>
        <w:t>Speichern</w:t>
      </w:r>
      <w:r w:rsidRPr="00D875A2">
        <w:rPr>
          <w:lang w:val="de-DE"/>
        </w:rPr>
        <w:t>.</w:t>
      </w:r>
    </w:p>
    <w:p w14:paraId="7009148D" w14:textId="77777777" w:rsidR="003703F9" w:rsidRPr="00D875A2" w:rsidRDefault="00FF1FBE">
      <w:pPr>
        <w:numPr>
          <w:ilvl w:val="0"/>
          <w:numId w:val="39"/>
        </w:numPr>
        <w:rPr>
          <w:lang w:val="de-DE"/>
        </w:rPr>
      </w:pPr>
      <w:r w:rsidRPr="00D875A2">
        <w:rPr>
          <w:lang w:val="de-DE"/>
        </w:rPr>
        <w:t>Schließen Sie das Notepad-Fenster.</w:t>
      </w:r>
    </w:p>
    <w:p w14:paraId="276667E6" w14:textId="77777777" w:rsidR="003703F9" w:rsidRPr="00D875A2" w:rsidRDefault="00FF1FBE">
      <w:pPr>
        <w:numPr>
          <w:ilvl w:val="0"/>
          <w:numId w:val="39"/>
        </w:numPr>
        <w:rPr>
          <w:lang w:val="de-DE"/>
        </w:rPr>
      </w:pPr>
      <w:commentRangeStart w:id="365"/>
      <w:r w:rsidRPr="00D875A2">
        <w:rPr>
          <w:lang w:val="de-DE"/>
        </w:rPr>
        <w:t xml:space="preserve">In </w:t>
      </w:r>
      <w:r w:rsidRPr="00D875A2">
        <w:rPr>
          <w:b/>
          <w:bCs/>
          <w:lang w:val="de-DE"/>
        </w:rPr>
        <w:t xml:space="preserve">Microsoft Edge </w:t>
      </w:r>
      <w:r w:rsidRPr="00D875A2">
        <w:rPr>
          <w:lang w:val="de-DE"/>
        </w:rPr>
        <w:t xml:space="preserve">sollte die Registerkarte des Microsoft </w:t>
      </w:r>
      <w:proofErr w:type="spellStart"/>
      <w:r w:rsidRPr="00D875A2">
        <w:rPr>
          <w:lang w:val="de-DE"/>
        </w:rPr>
        <w:t>Purview</w:t>
      </w:r>
      <w:proofErr w:type="spellEnd"/>
      <w:r w:rsidRPr="00D875A2">
        <w:rPr>
          <w:lang w:val="de-DE"/>
        </w:rPr>
        <w:t xml:space="preserve"> Portals noch geöffnet sein. Wenn ja, wählen Sie sie aus und fahren Sie mit dem nächsten Schritt fort. Wenn Sie es geschlossen haben, navigieren Sie in einer neuen Registerkarte zu </w:t>
      </w:r>
      <w:r w:rsidRPr="00D875A2">
        <w:rPr>
          <w:b/>
          <w:bCs/>
          <w:color w:val="3A7C22" w:themeColor="accent6" w:themeShade="BF"/>
          <w:lang w:val="de-DE"/>
          <w:rPrChange w:id="366" w:author="Dharti Jagani" w:date="2024-08-14T18:23:00Z" w16du:dateUtc="2024-08-14T12:53:00Z">
            <w:rPr>
              <w:b/>
              <w:bCs/>
            </w:rPr>
          </w:rPrChange>
        </w:rPr>
        <w:t xml:space="preserve">+++https:// </w:t>
      </w:r>
      <w:del w:id="367" w:author="Dharti Jagani" w:date="2024-08-14T18:21:00Z" w16du:dateUtc="2024-08-14T12:51:00Z">
        <w:r w:rsidRPr="00D875A2" w:rsidDel="00552FD7">
          <w:rPr>
            <w:b/>
            <w:bCs/>
            <w:color w:val="3A7C22" w:themeColor="accent6" w:themeShade="BF"/>
            <w:lang w:val="de-DE"/>
            <w:rPrChange w:id="368" w:author="Dharti Jagani" w:date="2024-08-14T18:23:00Z" w16du:dateUtc="2024-08-14T12:53:00Z">
              <w:rPr>
                <w:b/>
                <w:bCs/>
              </w:rPr>
            </w:rPrChange>
          </w:rPr>
          <w:delText>compliance</w:delText>
        </w:r>
      </w:del>
      <w:ins w:id="369" w:author="Dharti Jagani" w:date="2024-08-14T18:21:00Z" w16du:dateUtc="2024-08-14T12:51:00Z">
        <w:r w:rsidR="00552FD7" w:rsidRPr="00D875A2">
          <w:rPr>
            <w:b/>
            <w:bCs/>
            <w:color w:val="3A7C22" w:themeColor="accent6" w:themeShade="BF"/>
            <w:lang w:val="de-DE"/>
            <w:rPrChange w:id="370" w:author="Dharti Jagani" w:date="2024-08-14T18:23:00Z" w16du:dateUtc="2024-08-14T12:53:00Z">
              <w:rPr>
                <w:b/>
                <w:bCs/>
              </w:rPr>
            </w:rPrChange>
          </w:rPr>
          <w:t>purview</w:t>
        </w:r>
      </w:ins>
      <w:r w:rsidRPr="00D875A2">
        <w:rPr>
          <w:b/>
          <w:bCs/>
          <w:color w:val="3A7C22" w:themeColor="accent6" w:themeShade="BF"/>
          <w:lang w:val="de-DE"/>
          <w:rPrChange w:id="371" w:author="Dharti Jagani" w:date="2024-08-14T18:23:00Z" w16du:dateUtc="2024-08-14T12:53:00Z">
            <w:rPr>
              <w:b/>
              <w:bCs/>
            </w:rPr>
          </w:rPrChange>
        </w:rPr>
        <w:t>.microsoft.</w:t>
      </w:r>
      <w:ins w:id="372" w:author="Dharti Jagani" w:date="2024-08-14T18:22:00Z" w16du:dateUtc="2024-08-14T12:52:00Z">
        <w:r w:rsidR="00552FD7" w:rsidRPr="00D875A2">
          <w:rPr>
            <w:b/>
            <w:bCs/>
            <w:color w:val="3A7C22" w:themeColor="accent6" w:themeShade="BF"/>
            <w:lang w:val="de-DE"/>
            <w:rPrChange w:id="373" w:author="Dharti Jagani" w:date="2024-08-14T18:23:00Z" w16du:dateUtc="2024-08-14T12:53:00Z">
              <w:rPr>
                <w:b/>
                <w:bCs/>
              </w:rPr>
            </w:rPrChange>
          </w:rPr>
          <w:t>com+++</w:t>
        </w:r>
      </w:ins>
      <w:r w:rsidRPr="00D875A2">
        <w:rPr>
          <w:lang w:val="de-DE"/>
        </w:rPr>
        <w:t>.</w:t>
      </w:r>
      <w:ins w:id="374" w:author="Dharti Jagani" w:date="2024-08-14T18:24:00Z" w16du:dateUtc="2024-08-14T12:54:00Z">
        <w:r w:rsidR="00552FD7" w:rsidRPr="00D875A2">
          <w:rPr>
            <w:lang w:val="de-DE"/>
          </w:rPr>
          <w:t xml:space="preserve"> Melden Sie sich als </w:t>
        </w:r>
        <w:r w:rsidR="00552FD7" w:rsidRPr="00D875A2">
          <w:rPr>
            <w:b/>
            <w:bCs/>
            <w:lang w:val="de-DE"/>
          </w:rPr>
          <w:t xml:space="preserve">Patti Fernandez </w:t>
        </w:r>
        <w:r w:rsidR="00552FD7" w:rsidRPr="00D875A2">
          <w:rPr>
            <w:lang w:val="de-DE"/>
          </w:rPr>
          <w:t xml:space="preserve">mit dem Benutzernamen </w:t>
        </w:r>
        <w:r w:rsidR="00552FD7" w:rsidRPr="00D875A2">
          <w:rPr>
            <w:b/>
            <w:bCs/>
            <w:lang w:val="de-DE"/>
          </w:rPr>
          <w:t xml:space="preserve">PattiF@WWLxXXXXXX.onmicrosoft.com </w:t>
        </w:r>
        <w:r w:rsidR="00552FD7" w:rsidRPr="00D875A2">
          <w:rPr>
            <w:lang w:val="de-DE"/>
          </w:rPr>
          <w:t>und dem Benutzerkennwort an, das Sie auf der Registerkarte Ressourcen angegeben haben.</w:t>
        </w:r>
        <w:commentRangeEnd w:id="365"/>
        <w:r w:rsidR="00552FD7">
          <w:rPr>
            <w:rStyle w:val="CommentReference"/>
          </w:rPr>
          <w:commentReference w:id="365"/>
        </w:r>
      </w:ins>
    </w:p>
    <w:p w14:paraId="62824ED9" w14:textId="77777777" w:rsidR="003703F9" w:rsidRPr="00D875A2" w:rsidRDefault="00FF1FBE">
      <w:pPr>
        <w:numPr>
          <w:ilvl w:val="0"/>
          <w:numId w:val="39"/>
        </w:numPr>
        <w:rPr>
          <w:ins w:id="375" w:author="Dharti Jagani" w:date="2024-08-14T18:30:00Z" w16du:dateUtc="2024-08-14T13:00:00Z"/>
          <w:lang w:val="de-DE"/>
        </w:rPr>
      </w:pPr>
      <w:r w:rsidRPr="00D875A2">
        <w:rPr>
          <w:highlight w:val="yellow"/>
          <w:lang w:val="de-DE"/>
          <w:rPrChange w:id="376" w:author="Dharti Jagani" w:date="2024-08-14T18:30:00Z" w16du:dateUtc="2024-08-14T13:00:00Z">
            <w:rPr/>
          </w:rPrChange>
        </w:rPr>
        <w:t xml:space="preserve">Wählen Sie </w:t>
      </w:r>
      <w:r w:rsidRPr="00D875A2">
        <w:rPr>
          <w:lang w:val="de-DE"/>
        </w:rPr>
        <w:t>im linken Navigationsbereich</w:t>
      </w:r>
      <w:commentRangeStart w:id="377"/>
      <w:r w:rsidRPr="00D875A2">
        <w:rPr>
          <w:highlight w:val="yellow"/>
          <w:lang w:val="de-DE"/>
          <w:rPrChange w:id="378" w:author="Dharti Jagani" w:date="2024-08-14T18:30:00Z" w16du:dateUtc="2024-08-14T13:00:00Z">
            <w:rPr/>
          </w:rPrChange>
        </w:rPr>
        <w:t xml:space="preserve"> die Option </w:t>
      </w:r>
      <w:ins w:id="379" w:author="Dharti Jagani" w:date="2024-08-14T18:26:00Z" w16du:dateUtc="2024-08-14T12:56:00Z">
        <w:r w:rsidR="000C6976" w:rsidRPr="00D875A2">
          <w:rPr>
            <w:b/>
            <w:bCs/>
            <w:highlight w:val="yellow"/>
            <w:lang w:val="de-DE"/>
            <w:rPrChange w:id="380" w:author="Dharti Jagani" w:date="2024-08-14T18:30:00Z" w16du:dateUtc="2024-08-14T13:00:00Z">
              <w:rPr>
                <w:b/>
                <w:bCs/>
              </w:rPr>
            </w:rPrChange>
          </w:rPr>
          <w:t xml:space="preserve">Lösungen </w:t>
        </w:r>
        <w:r w:rsidR="000C6976" w:rsidRPr="00D875A2">
          <w:rPr>
            <w:highlight w:val="yellow"/>
            <w:lang w:val="de-DE"/>
            <w:rPrChange w:id="381" w:author="Dharti Jagani" w:date="2024-08-14T18:30:00Z" w16du:dateUtc="2024-08-14T13:00:00Z">
              <w:rPr/>
            </w:rPrChange>
          </w:rPr>
          <w:t xml:space="preserve">&gt; </w:t>
        </w:r>
        <w:r w:rsidR="000C6976" w:rsidRPr="00D875A2">
          <w:rPr>
            <w:b/>
            <w:bCs/>
            <w:highlight w:val="yellow"/>
            <w:lang w:val="de-DE"/>
            <w:rPrChange w:id="382" w:author="Dharti Jagani" w:date="2024-08-14T18:30:00Z" w16du:dateUtc="2024-08-14T13:00:00Z">
              <w:rPr>
                <w:b/>
                <w:bCs/>
              </w:rPr>
            </w:rPrChange>
          </w:rPr>
          <w:t xml:space="preserve">Data Loss </w:t>
        </w:r>
        <w:proofErr w:type="spellStart"/>
        <w:r w:rsidR="000C6976" w:rsidRPr="00D875A2">
          <w:rPr>
            <w:b/>
            <w:bCs/>
            <w:highlight w:val="yellow"/>
            <w:lang w:val="de-DE"/>
            <w:rPrChange w:id="383" w:author="Dharti Jagani" w:date="2024-08-14T18:30:00Z" w16du:dateUtc="2024-08-14T13:00:00Z">
              <w:rPr>
                <w:b/>
                <w:bCs/>
              </w:rPr>
            </w:rPrChange>
          </w:rPr>
          <w:t>Prevention</w:t>
        </w:r>
      </w:ins>
      <w:proofErr w:type="spellEnd"/>
      <w:del w:id="384" w:author="Dharti Jagani" w:date="2024-08-14T18:26:00Z" w16du:dateUtc="2024-08-14T12:56:00Z">
        <w:r w:rsidRPr="00D875A2" w:rsidDel="000C6976">
          <w:rPr>
            <w:b/>
            <w:bCs/>
            <w:highlight w:val="yellow"/>
            <w:lang w:val="de-DE"/>
            <w:rPrChange w:id="385" w:author="Dharti Jagani" w:date="2024-08-14T18:30:00Z" w16du:dateUtc="2024-08-14T13:00:00Z">
              <w:rPr>
                <w:b/>
                <w:bCs/>
              </w:rPr>
            </w:rPrChange>
          </w:rPr>
          <w:delText>Data classification \ &gt;Classifiers</w:delText>
        </w:r>
      </w:del>
      <w:r w:rsidRPr="00D875A2">
        <w:rPr>
          <w:highlight w:val="yellow"/>
          <w:lang w:val="de-DE"/>
          <w:rPrChange w:id="386" w:author="Dharti Jagani" w:date="2024-08-14T18:30:00Z" w16du:dateUtc="2024-08-14T13:00:00Z">
            <w:rPr/>
          </w:rPrChange>
        </w:rPr>
        <w:t xml:space="preserve"> , und wählen Sie dann </w:t>
      </w:r>
      <w:ins w:id="387" w:author="Dharti Jagani" w:date="2024-08-14T18:27:00Z" w16du:dateUtc="2024-08-14T12:57:00Z">
        <w:r w:rsidR="000C6976" w:rsidRPr="00D875A2">
          <w:rPr>
            <w:highlight w:val="yellow"/>
            <w:lang w:val="de-DE"/>
            <w:rPrChange w:id="388" w:author="Dharti Jagani" w:date="2024-08-14T18:30:00Z" w16du:dateUtc="2024-08-14T13:00:00Z">
              <w:rPr>
                <w:b/>
                <w:bCs/>
              </w:rPr>
            </w:rPrChange>
          </w:rPr>
          <w:t xml:space="preserve">unter </w:t>
        </w:r>
        <w:proofErr w:type="spellStart"/>
        <w:r w:rsidR="000C6976" w:rsidRPr="00D875A2">
          <w:rPr>
            <w:b/>
            <w:bCs/>
            <w:highlight w:val="yellow"/>
            <w:lang w:val="de-DE"/>
            <w:rPrChange w:id="389" w:author="Dharti Jagani" w:date="2024-08-14T18:30:00Z" w16du:dateUtc="2024-08-14T13:00:00Z">
              <w:rPr>
                <w:b/>
                <w:bCs/>
              </w:rPr>
            </w:rPrChange>
          </w:rPr>
          <w:lastRenderedPageBreak/>
          <w:t>Klassifizierer</w:t>
        </w:r>
      </w:ins>
      <w:proofErr w:type="spellEnd"/>
      <w:del w:id="390" w:author="Dharti Jagani" w:date="2024-08-14T18:27:00Z" w16du:dateUtc="2024-08-14T12:57:00Z">
        <w:r w:rsidRPr="00D875A2" w:rsidDel="000C6976">
          <w:rPr>
            <w:highlight w:val="yellow"/>
            <w:lang w:val="de-DE"/>
            <w:rPrChange w:id="391" w:author="Dharti Jagani" w:date="2024-08-14T18:30:00Z" w16du:dateUtc="2024-08-14T13:00:00Z">
              <w:rPr/>
            </w:rPrChange>
          </w:rPr>
          <w:delText> tab</w:delText>
        </w:r>
      </w:del>
      <w:r w:rsidRPr="00D875A2">
        <w:rPr>
          <w:highlight w:val="yellow"/>
          <w:lang w:val="de-DE"/>
          <w:rPrChange w:id="392" w:author="Dharti Jagani" w:date="2024-08-14T18:30:00Z" w16du:dateUtc="2024-08-14T13:00:00Z">
            <w:rPr/>
          </w:rPrChange>
        </w:rPr>
        <w:t xml:space="preserve"> die </w:t>
      </w:r>
      <w:r w:rsidRPr="00D875A2">
        <w:rPr>
          <w:b/>
          <w:bCs/>
          <w:highlight w:val="yellow"/>
          <w:lang w:val="de-DE"/>
          <w:rPrChange w:id="393" w:author="Dharti Jagani" w:date="2024-08-14T18:30:00Z" w16du:dateUtc="2024-08-14T13:00:00Z">
            <w:rPr>
              <w:b/>
              <w:bCs/>
            </w:rPr>
          </w:rPrChange>
        </w:rPr>
        <w:t xml:space="preserve">sensiblen Infotypen </w:t>
      </w:r>
      <w:r w:rsidRPr="00D875A2">
        <w:rPr>
          <w:highlight w:val="yellow"/>
          <w:lang w:val="de-DE"/>
          <w:rPrChange w:id="394" w:author="Dharti Jagani" w:date="2024-08-14T18:30:00Z" w16du:dateUtc="2024-08-14T13:00:00Z">
            <w:rPr/>
          </w:rPrChange>
        </w:rPr>
        <w:t xml:space="preserve">aus. </w:t>
      </w:r>
      <w:commentRangeEnd w:id="377"/>
      <w:r w:rsidR="000C6976">
        <w:rPr>
          <w:rStyle w:val="CommentReference"/>
        </w:rPr>
        <w:commentReference w:id="377"/>
      </w:r>
      <w:r w:rsidRPr="00D875A2">
        <w:rPr>
          <w:lang w:val="de-DE"/>
        </w:rPr>
        <w:t xml:space="preserve">Geben Sie in das Suchfeld oben rechts </w:t>
      </w:r>
      <w:proofErr w:type="spellStart"/>
      <w:r w:rsidRPr="00D875A2">
        <w:rPr>
          <w:b/>
          <w:bCs/>
          <w:i/>
          <w:iCs/>
          <w:lang w:val="de-DE"/>
        </w:rPr>
        <w:t>Contoso</w:t>
      </w:r>
      <w:proofErr w:type="spellEnd"/>
      <w:r w:rsidRPr="00D875A2">
        <w:rPr>
          <w:b/>
          <w:bCs/>
          <w:i/>
          <w:iCs/>
          <w:lang w:val="de-DE"/>
        </w:rPr>
        <w:t xml:space="preserve"> </w:t>
      </w:r>
      <w:r w:rsidRPr="00D875A2">
        <w:rPr>
          <w:lang w:val="de-DE"/>
        </w:rPr>
        <w:t xml:space="preserve">ein und drücken Sie die Eingabetaste. Wählen Sie </w:t>
      </w:r>
      <w:proofErr w:type="spellStart"/>
      <w:r w:rsidRPr="00D875A2">
        <w:rPr>
          <w:b/>
          <w:bCs/>
          <w:lang w:val="de-DE"/>
        </w:rPr>
        <w:t>Contoso</w:t>
      </w:r>
      <w:proofErr w:type="spellEnd"/>
      <w:r w:rsidRPr="00D875A2">
        <w:rPr>
          <w:b/>
          <w:bCs/>
          <w:lang w:val="de-DE"/>
        </w:rPr>
        <w:t xml:space="preserve"> </w:t>
      </w:r>
      <w:proofErr w:type="spellStart"/>
      <w:r w:rsidRPr="00D875A2">
        <w:rPr>
          <w:b/>
          <w:bCs/>
          <w:lang w:val="de-DE"/>
        </w:rPr>
        <w:t>Employee</w:t>
      </w:r>
      <w:proofErr w:type="spellEnd"/>
      <w:r w:rsidRPr="00D875A2">
        <w:rPr>
          <w:b/>
          <w:bCs/>
          <w:lang w:val="de-DE"/>
        </w:rPr>
        <w:t xml:space="preserve"> IDs </w:t>
      </w:r>
      <w:r w:rsidRPr="00D875A2">
        <w:rPr>
          <w:lang w:val="de-DE"/>
        </w:rPr>
        <w:t>aus, um den rechten Seitenbereich zu öffnen.</w:t>
      </w:r>
    </w:p>
    <w:p w14:paraId="1DA9E709" w14:textId="36452B5A" w:rsidR="000C6976" w:rsidRPr="009C74FC" w:rsidRDefault="000C6976">
      <w:pPr>
        <w:pPrChange w:id="395" w:author="Dharti Jagani" w:date="2024-08-14T18:30:00Z" w16du:dateUtc="2024-08-14T13:00:00Z">
          <w:pPr>
            <w:numPr>
              <w:numId w:val="39"/>
            </w:numPr>
            <w:tabs>
              <w:tab w:val="num" w:pos="720"/>
            </w:tabs>
            <w:ind w:left="720" w:hanging="360"/>
          </w:pPr>
        </w:pPrChange>
      </w:pPr>
      <w:ins w:id="396" w:author="Dharti Jagani" w:date="2024-08-14T18:30:00Z" w16du:dateUtc="2024-08-14T13:00:00Z">
        <w:r w:rsidRPr="000C6976">
          <w:rPr>
            <w:noProof/>
          </w:rPr>
          <w:drawing>
            <wp:inline distT="0" distB="0" distL="0" distR="0" wp14:anchorId="169CE79A" wp14:editId="64EE23CC">
              <wp:extent cx="5731510" cy="3041015"/>
              <wp:effectExtent l="0" t="0" r="0" b="0"/>
              <wp:docPr id="516104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04208" name="Picture 1" descr="A screenshot of a computer&#10;&#10;Description automatically generated"/>
                      <pic:cNvPicPr/>
                    </pic:nvPicPr>
                    <pic:blipFill>
                      <a:blip r:embed="rId71"/>
                      <a:stretch>
                        <a:fillRect/>
                      </a:stretch>
                    </pic:blipFill>
                    <pic:spPr>
                      <a:xfrm>
                        <a:off x="0" y="0"/>
                        <a:ext cx="5731510" cy="3041015"/>
                      </a:xfrm>
                      <a:prstGeom prst="rect">
                        <a:avLst/>
                      </a:prstGeom>
                    </pic:spPr>
                  </pic:pic>
                </a:graphicData>
              </a:graphic>
            </wp:inline>
          </w:drawing>
        </w:r>
      </w:ins>
    </w:p>
    <w:p w14:paraId="7497BADC" w14:textId="77777777" w:rsidR="003703F9" w:rsidRDefault="00FF1FBE">
      <w:pPr>
        <w:rPr>
          <w:del w:id="397" w:author="Dharti Jagani" w:date="2024-08-14T18:27:00Z" w16du:dateUtc="2024-08-14T12:57:00Z"/>
        </w:rPr>
      </w:pPr>
      <w:del w:id="398" w:author="Dharti Jagani" w:date="2024-08-14T18:25:00Z" w16du:dateUtc="2024-08-14T12:55:00Z">
        <w:r w:rsidRPr="009C74FC" w:rsidDel="00552FD7">
          <w:fldChar w:fldCharType="begin"/>
        </w:r>
        <w:r w:rsidRPr="009C74FC" w:rsidDel="00552FD7">
          <w:delInstrText xml:space="preserve"> INCLUDEPICTURE "https://labondemand.blob.core.windows.net/content/lab149520/instructions237223%5CMedia2%5Cimage52.png" \* MERGEFORMATINET </w:delInstrText>
        </w:r>
        <w:r w:rsidRPr="009C74FC" w:rsidDel="00552FD7">
          <w:fldChar w:fldCharType="separate"/>
        </w:r>
        <w:r w:rsidRPr="009C74FC" w:rsidDel="00552FD7">
          <w:rPr>
            <w:noProof/>
          </w:rPr>
          <w:drawing>
            <wp:inline distT="0" distB="0" distL="0" distR="0" wp14:anchorId="590B388D" wp14:editId="7E1D51A5">
              <wp:extent cx="5731510" cy="3267710"/>
              <wp:effectExtent l="0" t="0" r="0" b="0"/>
              <wp:docPr id="756786122" name="Picture 670"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7" descr="A screenshot of a computer 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3267710"/>
                      </a:xfrm>
                      <a:prstGeom prst="rect">
                        <a:avLst/>
                      </a:prstGeom>
                      <a:noFill/>
                      <a:ln>
                        <a:noFill/>
                      </a:ln>
                    </pic:spPr>
                  </pic:pic>
                </a:graphicData>
              </a:graphic>
            </wp:inline>
          </w:drawing>
        </w:r>
        <w:r w:rsidRPr="009C74FC" w:rsidDel="00552FD7">
          <w:fldChar w:fldCharType="end"/>
        </w:r>
      </w:del>
    </w:p>
    <w:p w14:paraId="7BE886D3" w14:textId="77777777" w:rsidR="003703F9" w:rsidRPr="00D875A2" w:rsidRDefault="00FF1FBE">
      <w:pPr>
        <w:numPr>
          <w:ilvl w:val="0"/>
          <w:numId w:val="39"/>
        </w:numPr>
        <w:rPr>
          <w:lang w:val="de-DE"/>
        </w:rPr>
      </w:pPr>
      <w:r w:rsidRPr="00D875A2">
        <w:rPr>
          <w:lang w:val="de-DE"/>
        </w:rPr>
        <w:t xml:space="preserve">Wählen Sie im rechten Fensterbereich die Option </w:t>
      </w:r>
      <w:r w:rsidRPr="00D875A2">
        <w:rPr>
          <w:b/>
          <w:bCs/>
          <w:lang w:val="de-DE"/>
        </w:rPr>
        <w:t xml:space="preserve">Test </w:t>
      </w:r>
      <w:r w:rsidRPr="00D875A2">
        <w:rPr>
          <w:lang w:val="de-DE"/>
        </w:rPr>
        <w:t>aus.</w:t>
      </w:r>
    </w:p>
    <w:p w14:paraId="22894510" w14:textId="77777777" w:rsidR="003703F9" w:rsidRDefault="00FF1FBE">
      <w:pPr>
        <w:pPrChange w:id="399" w:author="Dharti Jagani" w:date="2024-08-14T18:32:00Z" w16du:dateUtc="2024-08-14T13:02:00Z">
          <w:pPr>
            <w:pStyle w:val="ListParagraph"/>
            <w:numPr>
              <w:numId w:val="39"/>
            </w:numPr>
            <w:tabs>
              <w:tab w:val="num" w:pos="720"/>
            </w:tabs>
            <w:ind w:hanging="360"/>
          </w:pPr>
        </w:pPrChange>
      </w:pPr>
      <w:ins w:id="400" w:author="Dharti Jagani" w:date="2024-08-14T18:32:00Z" w16du:dateUtc="2024-08-14T13:02:00Z">
        <w:r w:rsidRPr="000C6976">
          <w:rPr>
            <w:noProof/>
          </w:rPr>
          <w:lastRenderedPageBreak/>
          <w:drawing>
            <wp:inline distT="0" distB="0" distL="0" distR="0" wp14:anchorId="156E3837" wp14:editId="22324BAC">
              <wp:extent cx="5731510" cy="3041015"/>
              <wp:effectExtent l="0" t="0" r="0" b="0"/>
              <wp:docPr id="1750029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29110" name="Picture 1" descr="A screenshot of a computer&#10;&#10;Description automatically generated"/>
                      <pic:cNvPicPr/>
                    </pic:nvPicPr>
                    <pic:blipFill>
                      <a:blip r:embed="rId73"/>
                      <a:stretch>
                        <a:fillRect/>
                      </a:stretch>
                    </pic:blipFill>
                    <pic:spPr>
                      <a:xfrm>
                        <a:off x="0" y="0"/>
                        <a:ext cx="5731510" cy="3041015"/>
                      </a:xfrm>
                      <a:prstGeom prst="rect">
                        <a:avLst/>
                      </a:prstGeom>
                    </pic:spPr>
                  </pic:pic>
                </a:graphicData>
              </a:graphic>
            </wp:inline>
          </w:drawing>
        </w:r>
        <w:r w:rsidRPr="000C6976" w:rsidDel="000C6976">
          <w:t xml:space="preserve"> </w:t>
        </w:r>
      </w:ins>
      <w:del w:id="401" w:author="Dharti Jagani" w:date="2024-08-14T18:27:00Z" w16du:dateUtc="2024-08-14T12:57:00Z">
        <w:r w:rsidR="009C74FC" w:rsidRPr="009C74FC" w:rsidDel="000C6976">
          <w:fldChar w:fldCharType="begin"/>
        </w:r>
        <w:r w:rsidR="009C74FC" w:rsidRPr="009C74FC" w:rsidDel="000C6976">
          <w:delInstrText xml:space="preserve"> INCLUDEPICTURE "/Users/dhartijagani/Library/Group Containers/UBF8T346G9.ms/WebArchiveCopyPasteTempFiles/com.microsoft.Word/image53.png" \* MERGEFORMATINET </w:delInstrText>
        </w:r>
        <w:r w:rsidR="009C74FC" w:rsidRPr="009C74FC" w:rsidDel="000C6976">
          <w:fldChar w:fldCharType="separate"/>
        </w:r>
        <w:r w:rsidR="009C74FC" w:rsidRPr="009C74FC" w:rsidDel="000C6976">
          <w:rPr>
            <w:noProof/>
          </w:rPr>
          <w:drawing>
            <wp:inline distT="0" distB="0" distL="0" distR="0" wp14:anchorId="1E855A1B" wp14:editId="3946F4C7">
              <wp:extent cx="5731510" cy="3575685"/>
              <wp:effectExtent l="0" t="0" r="0" b="5715"/>
              <wp:docPr id="104503496" name="Picture 669"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8" descr="BrokenImag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3575685"/>
                      </a:xfrm>
                      <a:prstGeom prst="rect">
                        <a:avLst/>
                      </a:prstGeom>
                      <a:noFill/>
                      <a:ln>
                        <a:noFill/>
                      </a:ln>
                    </pic:spPr>
                  </pic:pic>
                </a:graphicData>
              </a:graphic>
            </wp:inline>
          </w:drawing>
        </w:r>
        <w:r w:rsidR="009C74FC" w:rsidRPr="009C74FC" w:rsidDel="000C6976">
          <w:fldChar w:fldCharType="end"/>
        </w:r>
      </w:del>
    </w:p>
    <w:p w14:paraId="072B4CC2" w14:textId="77777777" w:rsidR="003703F9" w:rsidRPr="00D875A2" w:rsidRDefault="00FF1FBE">
      <w:pPr>
        <w:numPr>
          <w:ilvl w:val="0"/>
          <w:numId w:val="39"/>
        </w:numPr>
        <w:rPr>
          <w:lang w:val="de-DE"/>
        </w:rPr>
      </w:pPr>
      <w:r w:rsidRPr="00D875A2">
        <w:rPr>
          <w:lang w:val="de-DE"/>
        </w:rPr>
        <w:t xml:space="preserve">Wählen Sie auf der Seite </w:t>
      </w:r>
      <w:r w:rsidRPr="00D875A2">
        <w:rPr>
          <w:b/>
          <w:bCs/>
          <w:lang w:val="de-DE"/>
        </w:rPr>
        <w:t xml:space="preserve">Datei zum Test hochladen </w:t>
      </w:r>
      <w:r w:rsidRPr="00D875A2">
        <w:rPr>
          <w:lang w:val="de-DE"/>
        </w:rPr>
        <w:t xml:space="preserve">die Option </w:t>
      </w:r>
      <w:r w:rsidRPr="00D875A2">
        <w:rPr>
          <w:b/>
          <w:bCs/>
          <w:lang w:val="de-DE"/>
        </w:rPr>
        <w:t>Datei hochladen</w:t>
      </w:r>
      <w:r w:rsidRPr="00D875A2">
        <w:rPr>
          <w:lang w:val="de-DE"/>
        </w:rPr>
        <w:t>.</w:t>
      </w:r>
    </w:p>
    <w:p w14:paraId="232C6F11" w14:textId="77777777" w:rsidR="003703F9" w:rsidRDefault="00FF1FBE">
      <w:r w:rsidRPr="009C74FC">
        <w:lastRenderedPageBreak/>
        <w:fldChar w:fldCharType="begin"/>
      </w:r>
      <w:r w:rsidRPr="009C74FC">
        <w:instrText xml:space="preserve"> INCLUDEPICTURE "/Users/dhartijagani/Library/Group Containers/UBF8T346G9.ms/WebArchiveCopyPasteTempFiles/com.microsoft.Word/image54.png" \* MERGEFORMATINET </w:instrText>
      </w:r>
      <w:r w:rsidRPr="009C74FC">
        <w:fldChar w:fldCharType="separate"/>
      </w:r>
      <w:r w:rsidRPr="009C74FC">
        <w:rPr>
          <w:noProof/>
        </w:rPr>
        <w:drawing>
          <wp:inline distT="0" distB="0" distL="0" distR="0" wp14:anchorId="7CDE9253" wp14:editId="331E0EB7">
            <wp:extent cx="4766553" cy="5418281"/>
            <wp:effectExtent l="0" t="0" r="0" b="5080"/>
            <wp:docPr id="1755351943" name="Picture 668"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9" descr="BrokenImage"/>
                    <pic:cNvPicPr>
                      <a:picLocks noChangeAspect="1" noChangeArrowheads="1"/>
                    </pic:cNvPicPr>
                  </pic:nvPicPr>
                  <pic:blipFill rotWithShape="1">
                    <a:blip r:embed="rId75">
                      <a:extLst>
                        <a:ext uri="{28A0092B-C50C-407E-A947-70E740481C1C}">
                          <a14:useLocalDpi xmlns:a14="http://schemas.microsoft.com/office/drawing/2010/main" val="0"/>
                        </a:ext>
                      </a:extLst>
                    </a:blip>
                    <a:srcRect l="55499" t="13602" b="5313"/>
                    <a:stretch/>
                  </pic:blipFill>
                  <pic:spPr bwMode="auto">
                    <a:xfrm>
                      <a:off x="0" y="0"/>
                      <a:ext cx="4773049" cy="5425665"/>
                    </a:xfrm>
                    <a:prstGeom prst="rect">
                      <a:avLst/>
                    </a:prstGeom>
                    <a:noFill/>
                    <a:ln>
                      <a:noFill/>
                    </a:ln>
                    <a:extLst>
                      <a:ext uri="{53640926-AAD7-44D8-BBD7-CCE9431645EC}">
                        <a14:shadowObscured xmlns:a14="http://schemas.microsoft.com/office/drawing/2010/main"/>
                      </a:ext>
                    </a:extLst>
                  </pic:spPr>
                </pic:pic>
              </a:graphicData>
            </a:graphic>
          </wp:inline>
        </w:drawing>
      </w:r>
      <w:r w:rsidRPr="009C74FC">
        <w:fldChar w:fldCharType="end"/>
      </w:r>
    </w:p>
    <w:p w14:paraId="7AADA8AD" w14:textId="77777777" w:rsidR="003703F9" w:rsidRPr="00D875A2" w:rsidRDefault="00FF1FBE">
      <w:pPr>
        <w:numPr>
          <w:ilvl w:val="0"/>
          <w:numId w:val="39"/>
        </w:numPr>
        <w:rPr>
          <w:lang w:val="de-DE"/>
        </w:rPr>
      </w:pPr>
      <w:r w:rsidRPr="00D875A2">
        <w:rPr>
          <w:lang w:val="de-DE"/>
        </w:rPr>
        <w:t xml:space="preserve">Wählen Sie im linken Bereich </w:t>
      </w:r>
      <w:r w:rsidRPr="00D875A2">
        <w:rPr>
          <w:b/>
          <w:bCs/>
          <w:lang w:val="de-DE"/>
        </w:rPr>
        <w:t xml:space="preserve">Dokumente </w:t>
      </w:r>
      <w:r w:rsidRPr="00D875A2">
        <w:rPr>
          <w:lang w:val="de-DE"/>
        </w:rPr>
        <w:t xml:space="preserve">aus, markieren Sie die Datei mit dem Namen </w:t>
      </w:r>
      <w:proofErr w:type="spellStart"/>
      <w:r w:rsidRPr="00D875A2">
        <w:rPr>
          <w:b/>
          <w:bCs/>
          <w:lang w:val="de-DE"/>
        </w:rPr>
        <w:t>SickTestData</w:t>
      </w:r>
      <w:proofErr w:type="spellEnd"/>
      <w:r w:rsidRPr="00D875A2">
        <w:rPr>
          <w:b/>
          <w:bCs/>
          <w:lang w:val="de-DE"/>
        </w:rPr>
        <w:t xml:space="preserve"> </w:t>
      </w:r>
      <w:r w:rsidRPr="00D875A2">
        <w:rPr>
          <w:lang w:val="de-DE"/>
        </w:rPr>
        <w:t xml:space="preserve">und wählen Sie </w:t>
      </w:r>
      <w:r w:rsidRPr="00D875A2">
        <w:rPr>
          <w:b/>
          <w:bCs/>
          <w:lang w:val="de-DE"/>
        </w:rPr>
        <w:t>Öffnen</w:t>
      </w:r>
      <w:r w:rsidRPr="00D875A2">
        <w:rPr>
          <w:lang w:val="de-DE"/>
        </w:rPr>
        <w:t>.</w:t>
      </w:r>
    </w:p>
    <w:p w14:paraId="732CFC51" w14:textId="77777777" w:rsidR="003703F9" w:rsidRDefault="00FF1FBE">
      <w:r w:rsidRPr="009C74FC">
        <w:lastRenderedPageBreak/>
        <w:fldChar w:fldCharType="begin"/>
      </w:r>
      <w:r w:rsidRPr="009C74FC">
        <w:instrText xml:space="preserve"> INCLUDEPICTURE "https://labondemand.blob.core.windows.net/content/lab149520/instructions237223%5CMedia2%5Cimage55.png" \* MERGEFORMATINET </w:instrText>
      </w:r>
      <w:r w:rsidRPr="009C74FC">
        <w:fldChar w:fldCharType="separate"/>
      </w:r>
      <w:r w:rsidRPr="009C74FC">
        <w:rPr>
          <w:noProof/>
        </w:rPr>
        <w:drawing>
          <wp:inline distT="0" distB="0" distL="0" distR="0" wp14:anchorId="01A0762A" wp14:editId="0D1B4270">
            <wp:extent cx="5077838" cy="5657677"/>
            <wp:effectExtent l="0" t="0" r="2540" b="0"/>
            <wp:docPr id="512467476" name="Picture 667"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0" descr="Graphical user interface, text, application Description automatically generated"/>
                    <pic:cNvPicPr>
                      <a:picLocks noChangeAspect="1" noChangeArrowheads="1"/>
                    </pic:cNvPicPr>
                  </pic:nvPicPr>
                  <pic:blipFill rotWithShape="1">
                    <a:blip r:embed="rId76">
                      <a:extLst>
                        <a:ext uri="{28A0092B-C50C-407E-A947-70E740481C1C}">
                          <a14:useLocalDpi xmlns:a14="http://schemas.microsoft.com/office/drawing/2010/main" val="0"/>
                        </a:ext>
                      </a:extLst>
                    </a:blip>
                    <a:srcRect l="55670" t="15507" r="-4" b="5313"/>
                    <a:stretch/>
                  </pic:blipFill>
                  <pic:spPr bwMode="auto">
                    <a:xfrm>
                      <a:off x="0" y="0"/>
                      <a:ext cx="5112764" cy="5696591"/>
                    </a:xfrm>
                    <a:prstGeom prst="rect">
                      <a:avLst/>
                    </a:prstGeom>
                    <a:noFill/>
                    <a:ln>
                      <a:noFill/>
                    </a:ln>
                    <a:extLst>
                      <a:ext uri="{53640926-AAD7-44D8-BBD7-CCE9431645EC}">
                        <a14:shadowObscured xmlns:a14="http://schemas.microsoft.com/office/drawing/2010/main"/>
                      </a:ext>
                    </a:extLst>
                  </pic:spPr>
                </pic:pic>
              </a:graphicData>
            </a:graphic>
          </wp:inline>
        </w:drawing>
      </w:r>
      <w:r w:rsidRPr="009C74FC">
        <w:fldChar w:fldCharType="end"/>
      </w:r>
    </w:p>
    <w:p w14:paraId="1FD898DA" w14:textId="77777777" w:rsidR="003703F9" w:rsidRPr="00D875A2" w:rsidRDefault="00FF1FBE">
      <w:pPr>
        <w:numPr>
          <w:ilvl w:val="0"/>
          <w:numId w:val="39"/>
        </w:numPr>
        <w:rPr>
          <w:lang w:val="de-DE"/>
        </w:rPr>
      </w:pPr>
      <w:r w:rsidRPr="00D875A2">
        <w:rPr>
          <w:lang w:val="de-DE"/>
        </w:rPr>
        <w:t xml:space="preserve">Wählen Sie </w:t>
      </w:r>
      <w:r w:rsidRPr="00D875A2">
        <w:rPr>
          <w:b/>
          <w:bCs/>
          <w:lang w:val="de-DE"/>
        </w:rPr>
        <w:t>Test</w:t>
      </w:r>
      <w:r w:rsidRPr="00D875A2">
        <w:rPr>
          <w:lang w:val="de-DE"/>
        </w:rPr>
        <w:t>, um die Analyse zu starten.</w:t>
      </w:r>
    </w:p>
    <w:p w14:paraId="536CAC8D" w14:textId="77777777" w:rsidR="003703F9" w:rsidRDefault="00FF1FBE">
      <w:r w:rsidRPr="009C74FC">
        <w:lastRenderedPageBreak/>
        <w:fldChar w:fldCharType="begin"/>
      </w:r>
      <w:r w:rsidRPr="009C74FC">
        <w:instrText xml:space="preserve"> INCLUDEPICTURE "https://labondemand.blob.core.windows.net/content/lab149520/instructions237223%5CMedia2%5Cimage56.png" \* MERGEFORMATINET </w:instrText>
      </w:r>
      <w:r w:rsidRPr="009C74FC">
        <w:fldChar w:fldCharType="separate"/>
      </w:r>
      <w:r w:rsidRPr="009C74FC">
        <w:rPr>
          <w:noProof/>
        </w:rPr>
        <w:drawing>
          <wp:inline distT="0" distB="0" distL="0" distR="0" wp14:anchorId="03E1CE0D" wp14:editId="48FA57F5">
            <wp:extent cx="4893013" cy="5395541"/>
            <wp:effectExtent l="0" t="0" r="0" b="2540"/>
            <wp:docPr id="1353590468" name="Picture 666"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1" descr="Graphical user interface, text, application Description automatically generated"/>
                    <pic:cNvPicPr>
                      <a:picLocks noChangeAspect="1" noChangeArrowheads="1"/>
                    </pic:cNvPicPr>
                  </pic:nvPicPr>
                  <pic:blipFill rotWithShape="1">
                    <a:blip r:embed="rId77">
                      <a:extLst>
                        <a:ext uri="{28A0092B-C50C-407E-A947-70E740481C1C}">
                          <a14:useLocalDpi xmlns:a14="http://schemas.microsoft.com/office/drawing/2010/main" val="0"/>
                        </a:ext>
                      </a:extLst>
                    </a:blip>
                    <a:srcRect l="55670" t="16323" r="-5" b="5312"/>
                    <a:stretch/>
                  </pic:blipFill>
                  <pic:spPr bwMode="auto">
                    <a:xfrm>
                      <a:off x="0" y="0"/>
                      <a:ext cx="4924492" cy="5430253"/>
                    </a:xfrm>
                    <a:prstGeom prst="rect">
                      <a:avLst/>
                    </a:prstGeom>
                    <a:noFill/>
                    <a:ln>
                      <a:noFill/>
                    </a:ln>
                    <a:extLst>
                      <a:ext uri="{53640926-AAD7-44D8-BBD7-CCE9431645EC}">
                        <a14:shadowObscured xmlns:a14="http://schemas.microsoft.com/office/drawing/2010/main"/>
                      </a:ext>
                    </a:extLst>
                  </pic:spPr>
                </pic:pic>
              </a:graphicData>
            </a:graphic>
          </wp:inline>
        </w:drawing>
      </w:r>
      <w:r w:rsidRPr="009C74FC">
        <w:fldChar w:fldCharType="end"/>
      </w:r>
    </w:p>
    <w:p w14:paraId="0B247066" w14:textId="77777777" w:rsidR="003703F9" w:rsidRPr="00D875A2" w:rsidRDefault="00FF1FBE">
      <w:pPr>
        <w:numPr>
          <w:ilvl w:val="0"/>
          <w:numId w:val="39"/>
        </w:numPr>
        <w:rPr>
          <w:lang w:val="de-DE"/>
        </w:rPr>
      </w:pPr>
      <w:r w:rsidRPr="00D875A2">
        <w:rPr>
          <w:lang w:val="de-DE"/>
        </w:rPr>
        <w:t xml:space="preserve">Überprüfen Sie auf der Seite mit </w:t>
      </w:r>
      <w:r w:rsidRPr="00D875A2">
        <w:rPr>
          <w:b/>
          <w:bCs/>
          <w:lang w:val="de-DE"/>
        </w:rPr>
        <w:t xml:space="preserve">den Suchergebnissen </w:t>
      </w:r>
      <w:r w:rsidRPr="00D875A2">
        <w:rPr>
          <w:lang w:val="de-DE"/>
        </w:rPr>
        <w:t>die gefundene Übereinstimmung.</w:t>
      </w:r>
    </w:p>
    <w:p w14:paraId="0FF89DFF" w14:textId="77777777" w:rsidR="003703F9" w:rsidRDefault="00FF1FBE">
      <w:r w:rsidRPr="009C74FC">
        <w:lastRenderedPageBreak/>
        <w:fldChar w:fldCharType="begin"/>
      </w:r>
      <w:r w:rsidRPr="009C74FC">
        <w:instrText xml:space="preserve"> INCLUDEPICTURE "/Users/dhartijagani/Library/Group Containers/UBF8T346G9.ms/WebArchiveCopyPasteTempFiles/com.microsoft.Word/image57.png" \* MERGEFORMATINET </w:instrText>
      </w:r>
      <w:r w:rsidRPr="009C74FC">
        <w:fldChar w:fldCharType="separate"/>
      </w:r>
      <w:r w:rsidRPr="009C74FC">
        <w:rPr>
          <w:noProof/>
        </w:rPr>
        <w:drawing>
          <wp:inline distT="0" distB="0" distL="0" distR="0" wp14:anchorId="08AA8352" wp14:editId="139E2A81">
            <wp:extent cx="4931923" cy="5614131"/>
            <wp:effectExtent l="0" t="0" r="0" b="0"/>
            <wp:docPr id="234101731" name="Picture 665"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2" descr="BrokenImage"/>
                    <pic:cNvPicPr>
                      <a:picLocks noChangeAspect="1" noChangeArrowheads="1"/>
                    </pic:cNvPicPr>
                  </pic:nvPicPr>
                  <pic:blipFill rotWithShape="1">
                    <a:blip r:embed="rId78">
                      <a:extLst>
                        <a:ext uri="{28A0092B-C50C-407E-A947-70E740481C1C}">
                          <a14:useLocalDpi xmlns:a14="http://schemas.microsoft.com/office/drawing/2010/main" val="0"/>
                        </a:ext>
                      </a:extLst>
                    </a:blip>
                    <a:srcRect l="56008" t="14147" b="5585"/>
                    <a:stretch/>
                  </pic:blipFill>
                  <pic:spPr bwMode="auto">
                    <a:xfrm>
                      <a:off x="0" y="0"/>
                      <a:ext cx="4953100" cy="5638238"/>
                    </a:xfrm>
                    <a:prstGeom prst="rect">
                      <a:avLst/>
                    </a:prstGeom>
                    <a:noFill/>
                    <a:ln>
                      <a:noFill/>
                    </a:ln>
                    <a:extLst>
                      <a:ext uri="{53640926-AAD7-44D8-BBD7-CCE9431645EC}">
                        <a14:shadowObscured xmlns:a14="http://schemas.microsoft.com/office/drawing/2010/main"/>
                      </a:ext>
                    </a:extLst>
                  </pic:spPr>
                </pic:pic>
              </a:graphicData>
            </a:graphic>
          </wp:inline>
        </w:drawing>
      </w:r>
      <w:r w:rsidRPr="009C74FC">
        <w:fldChar w:fldCharType="end"/>
      </w:r>
    </w:p>
    <w:p w14:paraId="4FD2082B" w14:textId="77777777" w:rsidR="003703F9" w:rsidRPr="00D875A2" w:rsidRDefault="00FF1FBE">
      <w:pPr>
        <w:numPr>
          <w:ilvl w:val="0"/>
          <w:numId w:val="39"/>
        </w:numPr>
        <w:rPr>
          <w:lang w:val="de-DE"/>
        </w:rPr>
      </w:pPr>
      <w:r w:rsidRPr="00D875A2">
        <w:rPr>
          <w:lang w:val="de-DE"/>
        </w:rPr>
        <w:t xml:space="preserve">Wählen Sie </w:t>
      </w:r>
      <w:r w:rsidRPr="00D875A2">
        <w:rPr>
          <w:b/>
          <w:bCs/>
          <w:lang w:val="de-DE"/>
        </w:rPr>
        <w:t xml:space="preserve">Fertigstellen </w:t>
      </w:r>
      <w:r w:rsidRPr="00D875A2">
        <w:rPr>
          <w:lang w:val="de-DE"/>
        </w:rPr>
        <w:t xml:space="preserve">und schließen Sie die Testseite, indem Sie auf die Schaltfläche </w:t>
      </w:r>
      <w:r w:rsidRPr="00D875A2">
        <w:rPr>
          <w:b/>
          <w:bCs/>
          <w:lang w:val="de-DE"/>
        </w:rPr>
        <w:t xml:space="preserve">X </w:t>
      </w:r>
      <w:r w:rsidRPr="00D875A2">
        <w:rPr>
          <w:lang w:val="de-DE"/>
        </w:rPr>
        <w:t>klicken.</w:t>
      </w:r>
    </w:p>
    <w:p w14:paraId="47902CDE" w14:textId="77777777" w:rsidR="003703F9" w:rsidRDefault="00FF1FBE">
      <w:r w:rsidRPr="009C74FC">
        <w:lastRenderedPageBreak/>
        <w:fldChar w:fldCharType="begin"/>
      </w:r>
      <w:r w:rsidRPr="009C74FC">
        <w:instrText xml:space="preserve"> INCLUDEPICTURE "https://labondemand.blob.core.windows.net/content/lab149520/instructions237223%5CMedia2%5Cimage58.png" \* MERGEFORMATINET </w:instrText>
      </w:r>
      <w:r w:rsidRPr="009C74FC">
        <w:fldChar w:fldCharType="separate"/>
      </w:r>
      <w:r w:rsidRPr="009C74FC">
        <w:rPr>
          <w:noProof/>
        </w:rPr>
        <w:drawing>
          <wp:inline distT="0" distB="0" distL="0" distR="0" wp14:anchorId="107CA16B" wp14:editId="0BAEB385">
            <wp:extent cx="4688732" cy="5337301"/>
            <wp:effectExtent l="0" t="0" r="0" b="0"/>
            <wp:docPr id="1156185217" name="Picture 664"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3" descr="Graphical user interface, text, application Description automatically generated"/>
                    <pic:cNvPicPr>
                      <a:picLocks noChangeAspect="1" noChangeArrowheads="1"/>
                    </pic:cNvPicPr>
                  </pic:nvPicPr>
                  <pic:blipFill rotWithShape="1">
                    <a:blip r:embed="rId79">
                      <a:extLst>
                        <a:ext uri="{28A0092B-C50C-407E-A947-70E740481C1C}">
                          <a14:useLocalDpi xmlns:a14="http://schemas.microsoft.com/office/drawing/2010/main" val="0"/>
                        </a:ext>
                      </a:extLst>
                    </a:blip>
                    <a:srcRect l="56008" t="14419" b="5313"/>
                    <a:stretch/>
                  </pic:blipFill>
                  <pic:spPr bwMode="auto">
                    <a:xfrm>
                      <a:off x="0" y="0"/>
                      <a:ext cx="4700035" cy="5350168"/>
                    </a:xfrm>
                    <a:prstGeom prst="rect">
                      <a:avLst/>
                    </a:prstGeom>
                    <a:noFill/>
                    <a:ln>
                      <a:noFill/>
                    </a:ln>
                    <a:extLst>
                      <a:ext uri="{53640926-AAD7-44D8-BBD7-CCE9431645EC}">
                        <a14:shadowObscured xmlns:a14="http://schemas.microsoft.com/office/drawing/2010/main"/>
                      </a:ext>
                    </a:extLst>
                  </pic:spPr>
                </pic:pic>
              </a:graphicData>
            </a:graphic>
          </wp:inline>
        </w:drawing>
      </w:r>
      <w:r w:rsidRPr="009C74FC">
        <w:fldChar w:fldCharType="end"/>
      </w:r>
    </w:p>
    <w:p w14:paraId="011612ED" w14:textId="77777777" w:rsidR="003703F9" w:rsidRPr="00D875A2" w:rsidRDefault="00FF1FBE">
      <w:pPr>
        <w:numPr>
          <w:ilvl w:val="0"/>
          <w:numId w:val="39"/>
        </w:numPr>
        <w:rPr>
          <w:del w:id="402" w:author="Dharti Jagani" w:date="2024-08-14T18:34:00Z" w16du:dateUtc="2024-08-14T13:04:00Z"/>
          <w:lang w:val="de-DE"/>
        </w:rPr>
      </w:pPr>
      <w:r w:rsidRPr="00D875A2">
        <w:rPr>
          <w:lang w:val="de-DE"/>
        </w:rPr>
        <w:t xml:space="preserve">Zurück auf der Seite </w:t>
      </w:r>
      <w:r w:rsidRPr="00D875A2">
        <w:rPr>
          <w:b/>
          <w:bCs/>
          <w:lang w:val="de-DE"/>
        </w:rPr>
        <w:t xml:space="preserve">Datenklassifizierung </w:t>
      </w:r>
      <w:r w:rsidRPr="00D875A2">
        <w:rPr>
          <w:lang w:val="de-DE"/>
        </w:rPr>
        <w:t xml:space="preserve">wählen Sie den Sensitive Information Type mit dem Namen </w:t>
      </w:r>
      <w:proofErr w:type="spellStart"/>
      <w:r w:rsidRPr="00D875A2">
        <w:rPr>
          <w:b/>
          <w:bCs/>
          <w:lang w:val="de-DE"/>
        </w:rPr>
        <w:t>Contoso</w:t>
      </w:r>
      <w:proofErr w:type="spellEnd"/>
      <w:r w:rsidRPr="00D875A2">
        <w:rPr>
          <w:b/>
          <w:bCs/>
          <w:lang w:val="de-DE"/>
        </w:rPr>
        <w:t xml:space="preserve"> </w:t>
      </w:r>
      <w:proofErr w:type="spellStart"/>
      <w:r w:rsidRPr="00D875A2">
        <w:rPr>
          <w:b/>
          <w:bCs/>
          <w:lang w:val="de-DE"/>
        </w:rPr>
        <w:t>Diseases</w:t>
      </w:r>
      <w:commentRangeStart w:id="403"/>
      <w:proofErr w:type="spellEnd"/>
      <w:r w:rsidRPr="00D875A2">
        <w:rPr>
          <w:b/>
          <w:bCs/>
          <w:lang w:val="de-DE"/>
        </w:rPr>
        <w:t xml:space="preserve"> List</w:t>
      </w:r>
      <w:commentRangeEnd w:id="403"/>
      <w:r w:rsidR="000C6976">
        <w:rPr>
          <w:rStyle w:val="CommentReference"/>
        </w:rPr>
        <w:commentReference w:id="403"/>
      </w:r>
      <w:r w:rsidRPr="00D875A2">
        <w:rPr>
          <w:lang w:val="de-DE"/>
        </w:rPr>
        <w:t xml:space="preserve"> .</w:t>
      </w:r>
    </w:p>
    <w:p w14:paraId="3438DB10" w14:textId="77777777" w:rsidR="003703F9" w:rsidRPr="00D875A2" w:rsidRDefault="00FF1FBE">
      <w:pPr>
        <w:numPr>
          <w:ilvl w:val="0"/>
          <w:numId w:val="39"/>
        </w:numPr>
        <w:rPr>
          <w:lang w:val="de-DE"/>
        </w:rPr>
        <w:pPrChange w:id="404" w:author="Dharti Jagani" w:date="2024-08-14T18:34:00Z" w16du:dateUtc="2024-08-14T13:04:00Z">
          <w:pPr/>
        </w:pPrChange>
      </w:pPr>
      <w:del w:id="405" w:author="Dharti Jagani" w:date="2024-08-14T18:34:00Z" w16du:dateUtc="2024-08-14T13:04:00Z">
        <w:r w:rsidRPr="009C74FC" w:rsidDel="000C6976">
          <w:lastRenderedPageBreak/>
          <w:fldChar w:fldCharType="begin"/>
        </w:r>
        <w:r w:rsidRPr="00D875A2" w:rsidDel="000C6976">
          <w:rPr>
            <w:lang w:val="de-DE"/>
          </w:rPr>
          <w:delInstrText xml:space="preserve"> INCLUDEPICTURE "/Users/dhartijagani/Library/Group Containers/UBF8T346G9.ms/WebArchiveCopyPasteTempFiles/com.microsoft.Word/image59.png" \* MERGEFORMATINET </w:delInstrText>
        </w:r>
        <w:r w:rsidRPr="009C74FC" w:rsidDel="000C6976">
          <w:fldChar w:fldCharType="separate"/>
        </w:r>
        <w:r w:rsidRPr="009C74FC" w:rsidDel="000C6976">
          <w:rPr>
            <w:noProof/>
          </w:rPr>
          <w:drawing>
            <wp:inline distT="0" distB="0" distL="0" distR="0" wp14:anchorId="18493FAE" wp14:editId="0CD35610">
              <wp:extent cx="5731510" cy="3575685"/>
              <wp:effectExtent l="0" t="0" r="0" b="5715"/>
              <wp:docPr id="620499565" name="Picture 663"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4" descr="BrokenImag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575685"/>
                      </a:xfrm>
                      <a:prstGeom prst="rect">
                        <a:avLst/>
                      </a:prstGeom>
                      <a:noFill/>
                      <a:ln>
                        <a:noFill/>
                      </a:ln>
                    </pic:spPr>
                  </pic:pic>
                </a:graphicData>
              </a:graphic>
            </wp:inline>
          </w:drawing>
        </w:r>
        <w:r w:rsidRPr="009C74FC" w:rsidDel="000C6976">
          <w:fldChar w:fldCharType="end"/>
        </w:r>
      </w:del>
    </w:p>
    <w:p w14:paraId="0438CF08" w14:textId="77777777" w:rsidR="003703F9" w:rsidRPr="00D875A2" w:rsidRDefault="00FF1FBE">
      <w:pPr>
        <w:numPr>
          <w:ilvl w:val="0"/>
          <w:numId w:val="39"/>
        </w:numPr>
        <w:rPr>
          <w:lang w:val="de-DE"/>
        </w:rPr>
      </w:pPr>
      <w:r w:rsidRPr="00D875A2">
        <w:rPr>
          <w:lang w:val="de-DE"/>
        </w:rPr>
        <w:t xml:space="preserve">Wählen Sie im rechten Fensterbereich die Option </w:t>
      </w:r>
      <w:r w:rsidRPr="00D875A2">
        <w:rPr>
          <w:b/>
          <w:bCs/>
          <w:lang w:val="de-DE"/>
        </w:rPr>
        <w:t>Test</w:t>
      </w:r>
      <w:r w:rsidRPr="00D875A2">
        <w:rPr>
          <w:lang w:val="de-DE"/>
        </w:rPr>
        <w:t>.</w:t>
      </w:r>
    </w:p>
    <w:p w14:paraId="126B0DB2" w14:textId="77777777" w:rsidR="003703F9" w:rsidRDefault="00FF1FBE">
      <w:r w:rsidRPr="009C74FC">
        <w:lastRenderedPageBreak/>
        <w:fldChar w:fldCharType="begin"/>
      </w:r>
      <w:r w:rsidRPr="009C74FC">
        <w:instrText xml:space="preserve"> INCLUDEPICTURE "/Users/dhartijagani/Library/Group Containers/UBF8T346G9.ms/WebArchiveCopyPasteTempFiles/com.microsoft.Word/image60.png" \* MERGEFORMATINET </w:instrText>
      </w:r>
      <w:r w:rsidRPr="009C74FC">
        <w:fldChar w:fldCharType="separate"/>
      </w:r>
      <w:r w:rsidRPr="009C74FC">
        <w:rPr>
          <w:noProof/>
        </w:rPr>
        <w:drawing>
          <wp:inline distT="0" distB="0" distL="0" distR="0" wp14:anchorId="4D1CC213" wp14:editId="00FD0C07">
            <wp:extent cx="4970834" cy="5978125"/>
            <wp:effectExtent l="0" t="0" r="0" b="3810"/>
            <wp:docPr id="427242628" name="Picture 662"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5" descr="BrokenImage"/>
                    <pic:cNvPicPr>
                      <a:picLocks noChangeAspect="1" noChangeArrowheads="1"/>
                    </pic:cNvPicPr>
                  </pic:nvPicPr>
                  <pic:blipFill rotWithShape="1">
                    <a:blip r:embed="rId81">
                      <a:extLst>
                        <a:ext uri="{28A0092B-C50C-407E-A947-70E740481C1C}">
                          <a14:useLocalDpi xmlns:a14="http://schemas.microsoft.com/office/drawing/2010/main" val="0"/>
                        </a:ext>
                      </a:extLst>
                    </a:blip>
                    <a:srcRect l="59063" t="14962" b="6124"/>
                    <a:stretch/>
                  </pic:blipFill>
                  <pic:spPr bwMode="auto">
                    <a:xfrm>
                      <a:off x="0" y="0"/>
                      <a:ext cx="4986849" cy="5997385"/>
                    </a:xfrm>
                    <a:prstGeom prst="rect">
                      <a:avLst/>
                    </a:prstGeom>
                    <a:noFill/>
                    <a:ln>
                      <a:noFill/>
                    </a:ln>
                    <a:extLst>
                      <a:ext uri="{53640926-AAD7-44D8-BBD7-CCE9431645EC}">
                        <a14:shadowObscured xmlns:a14="http://schemas.microsoft.com/office/drawing/2010/main"/>
                      </a:ext>
                    </a:extLst>
                  </pic:spPr>
                </pic:pic>
              </a:graphicData>
            </a:graphic>
          </wp:inline>
        </w:drawing>
      </w:r>
      <w:r w:rsidRPr="009C74FC">
        <w:fldChar w:fldCharType="end"/>
      </w:r>
    </w:p>
    <w:p w14:paraId="2FF92A73" w14:textId="77777777" w:rsidR="003703F9" w:rsidRPr="00D875A2" w:rsidRDefault="00FF1FBE">
      <w:pPr>
        <w:numPr>
          <w:ilvl w:val="0"/>
          <w:numId w:val="39"/>
        </w:numPr>
        <w:rPr>
          <w:lang w:val="de-DE"/>
        </w:rPr>
      </w:pPr>
      <w:r w:rsidRPr="00D875A2">
        <w:rPr>
          <w:lang w:val="de-DE"/>
        </w:rPr>
        <w:t xml:space="preserve">Wählen Sie auf der Seite </w:t>
      </w:r>
      <w:r w:rsidRPr="00D875A2">
        <w:rPr>
          <w:b/>
          <w:bCs/>
          <w:lang w:val="de-DE"/>
        </w:rPr>
        <w:t xml:space="preserve">Datei zum Test hochladen </w:t>
      </w:r>
      <w:r w:rsidRPr="00D875A2">
        <w:rPr>
          <w:lang w:val="de-DE"/>
        </w:rPr>
        <w:t xml:space="preserve">die Option </w:t>
      </w:r>
      <w:r w:rsidRPr="00D875A2">
        <w:rPr>
          <w:b/>
          <w:bCs/>
          <w:lang w:val="de-DE"/>
        </w:rPr>
        <w:t>Datei hochladen</w:t>
      </w:r>
      <w:r w:rsidRPr="00D875A2">
        <w:rPr>
          <w:lang w:val="de-DE"/>
        </w:rPr>
        <w:t>.</w:t>
      </w:r>
    </w:p>
    <w:p w14:paraId="04DE4DE1" w14:textId="77777777" w:rsidR="003703F9" w:rsidRDefault="00FF1FBE">
      <w:r w:rsidRPr="009C74FC">
        <w:lastRenderedPageBreak/>
        <w:fldChar w:fldCharType="begin"/>
      </w:r>
      <w:r w:rsidRPr="009C74FC">
        <w:instrText xml:space="preserve"> INCLUDEPICTURE "/Users/dhartijagani/Library/Group Containers/UBF8T346G9.ms/WebArchiveCopyPasteTempFiles/com.microsoft.Word/image61.png" \* MERGEFORMATINET </w:instrText>
      </w:r>
      <w:r w:rsidRPr="009C74FC">
        <w:fldChar w:fldCharType="separate"/>
      </w:r>
      <w:r w:rsidRPr="009C74FC">
        <w:rPr>
          <w:noProof/>
        </w:rPr>
        <w:drawing>
          <wp:inline distT="0" distB="0" distL="0" distR="0" wp14:anchorId="634E3C83" wp14:editId="00E0F23D">
            <wp:extent cx="5330757" cy="6023286"/>
            <wp:effectExtent l="0" t="0" r="3810" b="0"/>
            <wp:docPr id="135096295" name="Picture 661"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6" descr="BrokenImage"/>
                    <pic:cNvPicPr>
                      <a:picLocks noChangeAspect="1" noChangeArrowheads="1"/>
                    </pic:cNvPicPr>
                  </pic:nvPicPr>
                  <pic:blipFill rotWithShape="1">
                    <a:blip r:embed="rId82">
                      <a:extLst>
                        <a:ext uri="{28A0092B-C50C-407E-A947-70E740481C1C}">
                          <a14:useLocalDpi xmlns:a14="http://schemas.microsoft.com/office/drawing/2010/main" val="0"/>
                        </a:ext>
                      </a:extLst>
                    </a:blip>
                    <a:srcRect l="55839" t="14419" r="-1" b="5597"/>
                    <a:stretch/>
                  </pic:blipFill>
                  <pic:spPr bwMode="auto">
                    <a:xfrm>
                      <a:off x="0" y="0"/>
                      <a:ext cx="5344093" cy="6038355"/>
                    </a:xfrm>
                    <a:prstGeom prst="rect">
                      <a:avLst/>
                    </a:prstGeom>
                    <a:noFill/>
                    <a:ln>
                      <a:noFill/>
                    </a:ln>
                    <a:extLst>
                      <a:ext uri="{53640926-AAD7-44D8-BBD7-CCE9431645EC}">
                        <a14:shadowObscured xmlns:a14="http://schemas.microsoft.com/office/drawing/2010/main"/>
                      </a:ext>
                    </a:extLst>
                  </pic:spPr>
                </pic:pic>
              </a:graphicData>
            </a:graphic>
          </wp:inline>
        </w:drawing>
      </w:r>
      <w:r w:rsidRPr="009C74FC">
        <w:fldChar w:fldCharType="end"/>
      </w:r>
    </w:p>
    <w:p w14:paraId="5F5E6AE2" w14:textId="77777777" w:rsidR="003703F9" w:rsidRPr="00D875A2" w:rsidRDefault="00FF1FBE">
      <w:pPr>
        <w:numPr>
          <w:ilvl w:val="0"/>
          <w:numId w:val="39"/>
        </w:numPr>
        <w:rPr>
          <w:del w:id="406" w:author="Dharti Jagani" w:date="2024-08-14T18:35:00Z" w16du:dateUtc="2024-08-14T13:05:00Z"/>
          <w:lang w:val="de-DE"/>
        </w:rPr>
      </w:pPr>
      <w:r w:rsidRPr="00D875A2">
        <w:rPr>
          <w:lang w:val="de-DE"/>
        </w:rPr>
        <w:t xml:space="preserve">Wählen Sie im linken Bereich </w:t>
      </w:r>
      <w:r w:rsidRPr="00D875A2">
        <w:rPr>
          <w:b/>
          <w:bCs/>
          <w:lang w:val="de-DE"/>
        </w:rPr>
        <w:t xml:space="preserve">Dokumente </w:t>
      </w:r>
      <w:r w:rsidRPr="00D875A2">
        <w:rPr>
          <w:lang w:val="de-DE"/>
        </w:rPr>
        <w:t xml:space="preserve">aus, markieren Sie die Datei mit dem Namen </w:t>
      </w:r>
      <w:proofErr w:type="spellStart"/>
      <w:r w:rsidRPr="00D875A2">
        <w:rPr>
          <w:i/>
          <w:iCs/>
          <w:lang w:val="de-DE"/>
        </w:rPr>
        <w:t>SickTestData</w:t>
      </w:r>
      <w:proofErr w:type="spellEnd"/>
      <w:r w:rsidRPr="00D875A2">
        <w:rPr>
          <w:i/>
          <w:iCs/>
          <w:lang w:val="de-DE"/>
        </w:rPr>
        <w:t xml:space="preserve"> </w:t>
      </w:r>
      <w:r w:rsidRPr="00D875A2">
        <w:rPr>
          <w:lang w:val="de-DE"/>
        </w:rPr>
        <w:t>und wählen Sie</w:t>
      </w:r>
      <w:commentRangeStart w:id="407"/>
      <w:r w:rsidRPr="00D875A2">
        <w:rPr>
          <w:b/>
          <w:bCs/>
          <w:lang w:val="de-DE"/>
        </w:rPr>
        <w:t xml:space="preserve"> Öffnen </w:t>
      </w:r>
      <w:commentRangeEnd w:id="407"/>
      <w:r w:rsidR="000C6976">
        <w:rPr>
          <w:rStyle w:val="CommentReference"/>
        </w:rPr>
        <w:commentReference w:id="407"/>
      </w:r>
      <w:ins w:id="408" w:author="Dharti Jagani" w:date="2024-08-14T18:35:00Z" w16du:dateUtc="2024-08-14T13:05:00Z">
        <w:r w:rsidR="000C6976" w:rsidRPr="00D875A2" w:rsidDel="000C6976">
          <w:rPr>
            <w:lang w:val="de-DE"/>
          </w:rPr>
          <w:t xml:space="preserve">. </w:t>
        </w:r>
      </w:ins>
    </w:p>
    <w:p w14:paraId="1571A754" w14:textId="77777777" w:rsidR="003703F9" w:rsidRPr="00D875A2" w:rsidRDefault="00FF1FBE">
      <w:pPr>
        <w:numPr>
          <w:ilvl w:val="0"/>
          <w:numId w:val="39"/>
        </w:numPr>
        <w:rPr>
          <w:lang w:val="de-DE"/>
        </w:rPr>
        <w:pPrChange w:id="409" w:author="Dharti Jagani" w:date="2024-08-14T18:35:00Z" w16du:dateUtc="2024-08-14T13:05:00Z">
          <w:pPr/>
        </w:pPrChange>
      </w:pPr>
      <w:del w:id="410" w:author="Dharti Jagani" w:date="2024-08-14T18:35:00Z" w16du:dateUtc="2024-08-14T13:05:00Z">
        <w:r w:rsidRPr="009C74FC" w:rsidDel="000C6976">
          <w:lastRenderedPageBreak/>
          <w:fldChar w:fldCharType="begin"/>
        </w:r>
        <w:r w:rsidRPr="00D875A2" w:rsidDel="000C6976">
          <w:rPr>
            <w:lang w:val="de-DE"/>
          </w:rPr>
          <w:delInstrText xml:space="preserve"> INCLUDEPICTURE "https://labondemand.blob.core.windows.net/content/lab149520/instructions237223%5CMedia2%5Cimage62.png" \* MERGEFORMATINET </w:delInstrText>
        </w:r>
        <w:r w:rsidRPr="009C74FC" w:rsidDel="000C6976">
          <w:fldChar w:fldCharType="separate"/>
        </w:r>
        <w:r w:rsidRPr="009C74FC" w:rsidDel="000C6976">
          <w:rPr>
            <w:noProof/>
          </w:rPr>
          <w:drawing>
            <wp:inline distT="0" distB="0" distL="0" distR="0" wp14:anchorId="4B745B82" wp14:editId="5E6C7114">
              <wp:extent cx="5731510" cy="3575685"/>
              <wp:effectExtent l="0" t="0" r="0" b="5715"/>
              <wp:docPr id="479394189" name="Picture 660"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7" descr="Graphical user interface, text, application 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3575685"/>
                      </a:xfrm>
                      <a:prstGeom prst="rect">
                        <a:avLst/>
                      </a:prstGeom>
                      <a:noFill/>
                      <a:ln>
                        <a:noFill/>
                      </a:ln>
                    </pic:spPr>
                  </pic:pic>
                </a:graphicData>
              </a:graphic>
            </wp:inline>
          </w:drawing>
        </w:r>
        <w:r w:rsidRPr="009C74FC" w:rsidDel="000C6976">
          <w:fldChar w:fldCharType="end"/>
        </w:r>
      </w:del>
    </w:p>
    <w:p w14:paraId="442D0AB8" w14:textId="77777777" w:rsidR="003703F9" w:rsidRPr="00D875A2" w:rsidRDefault="00FF1FBE">
      <w:pPr>
        <w:numPr>
          <w:ilvl w:val="0"/>
          <w:numId w:val="39"/>
        </w:numPr>
        <w:rPr>
          <w:lang w:val="de-DE"/>
        </w:rPr>
      </w:pPr>
      <w:r w:rsidRPr="00D875A2">
        <w:rPr>
          <w:lang w:val="de-DE"/>
        </w:rPr>
        <w:t xml:space="preserve">Wählen Sie </w:t>
      </w:r>
      <w:r w:rsidRPr="00D875A2">
        <w:rPr>
          <w:b/>
          <w:bCs/>
          <w:lang w:val="de-DE"/>
        </w:rPr>
        <w:t>Test</w:t>
      </w:r>
      <w:r w:rsidRPr="00D875A2">
        <w:rPr>
          <w:lang w:val="de-DE"/>
        </w:rPr>
        <w:t>, um die Analyse zu starten.</w:t>
      </w:r>
    </w:p>
    <w:p w14:paraId="0F012072" w14:textId="77777777" w:rsidR="003703F9" w:rsidRDefault="00FF1FBE">
      <w:r w:rsidRPr="009C74FC">
        <w:lastRenderedPageBreak/>
        <w:fldChar w:fldCharType="begin"/>
      </w:r>
      <w:r w:rsidRPr="009C74FC">
        <w:instrText xml:space="preserve"> INCLUDEPICTURE "https://labondemand.blob.core.windows.net/content/lab149520/instructions237223%5CMedia2%5Cimage63.png" \* MERGEFORMATINET </w:instrText>
      </w:r>
      <w:r w:rsidRPr="009C74FC">
        <w:fldChar w:fldCharType="separate"/>
      </w:r>
      <w:r w:rsidRPr="009C74FC">
        <w:rPr>
          <w:noProof/>
        </w:rPr>
        <w:drawing>
          <wp:inline distT="0" distB="0" distL="0" distR="0" wp14:anchorId="49E775F9" wp14:editId="7267AE84">
            <wp:extent cx="4542817" cy="5115525"/>
            <wp:effectExtent l="0" t="0" r="3810" b="3175"/>
            <wp:docPr id="124312452" name="Picture 659"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8" descr="Graphical user interface, text, application Description automatically generated"/>
                    <pic:cNvPicPr>
                      <a:picLocks noChangeAspect="1" noChangeArrowheads="1"/>
                    </pic:cNvPicPr>
                  </pic:nvPicPr>
                  <pic:blipFill rotWithShape="1">
                    <a:blip r:embed="rId84">
                      <a:extLst>
                        <a:ext uri="{28A0092B-C50C-407E-A947-70E740481C1C}">
                          <a14:useLocalDpi xmlns:a14="http://schemas.microsoft.com/office/drawing/2010/main" val="0"/>
                        </a:ext>
                      </a:extLst>
                    </a:blip>
                    <a:srcRect l="55840" t="14963" r="-5" b="5319"/>
                    <a:stretch/>
                  </pic:blipFill>
                  <pic:spPr bwMode="auto">
                    <a:xfrm>
                      <a:off x="0" y="0"/>
                      <a:ext cx="4573889" cy="5150514"/>
                    </a:xfrm>
                    <a:prstGeom prst="rect">
                      <a:avLst/>
                    </a:prstGeom>
                    <a:noFill/>
                    <a:ln>
                      <a:noFill/>
                    </a:ln>
                    <a:extLst>
                      <a:ext uri="{53640926-AAD7-44D8-BBD7-CCE9431645EC}">
                        <a14:shadowObscured xmlns:a14="http://schemas.microsoft.com/office/drawing/2010/main"/>
                      </a:ext>
                    </a:extLst>
                  </pic:spPr>
                </pic:pic>
              </a:graphicData>
            </a:graphic>
          </wp:inline>
        </w:drawing>
      </w:r>
      <w:r w:rsidRPr="009C74FC">
        <w:fldChar w:fldCharType="end"/>
      </w:r>
    </w:p>
    <w:p w14:paraId="39466299" w14:textId="77777777" w:rsidR="003703F9" w:rsidRDefault="00FF1FBE">
      <w:pPr>
        <w:numPr>
          <w:ilvl w:val="0"/>
          <w:numId w:val="39"/>
        </w:numPr>
      </w:pPr>
      <w:r w:rsidRPr="00D875A2">
        <w:rPr>
          <w:lang w:val="de-DE"/>
        </w:rPr>
        <w:t xml:space="preserve">Überprüfen Sie auf der Seite mit </w:t>
      </w:r>
      <w:r w:rsidRPr="00D875A2">
        <w:rPr>
          <w:b/>
          <w:bCs/>
          <w:lang w:val="de-DE"/>
        </w:rPr>
        <w:t xml:space="preserve">den Suchergebnissen </w:t>
      </w:r>
      <w:r w:rsidRPr="00D875A2">
        <w:rPr>
          <w:lang w:val="de-DE"/>
        </w:rPr>
        <w:t xml:space="preserve">die gefundene Übereinstimmung. </w:t>
      </w:r>
      <w:proofErr w:type="spellStart"/>
      <w:r w:rsidRPr="009C74FC">
        <w:t>Wählen</w:t>
      </w:r>
      <w:proofErr w:type="spellEnd"/>
      <w:r w:rsidRPr="009C74FC">
        <w:t xml:space="preserve"> Sie </w:t>
      </w:r>
      <w:proofErr w:type="spellStart"/>
      <w:r w:rsidRPr="009C74FC">
        <w:t>nach</w:t>
      </w:r>
      <w:proofErr w:type="spellEnd"/>
      <w:r w:rsidRPr="009C74FC">
        <w:t xml:space="preserve"> der </w:t>
      </w:r>
      <w:proofErr w:type="spellStart"/>
      <w:r w:rsidRPr="009C74FC">
        <w:t>Überprüfung</w:t>
      </w:r>
      <w:proofErr w:type="spellEnd"/>
      <w:r w:rsidRPr="009C74FC">
        <w:t xml:space="preserve"> </w:t>
      </w:r>
      <w:proofErr w:type="spellStart"/>
      <w:r w:rsidRPr="009C74FC">
        <w:rPr>
          <w:b/>
          <w:bCs/>
        </w:rPr>
        <w:t>Fertigstellen</w:t>
      </w:r>
      <w:proofErr w:type="spellEnd"/>
      <w:r w:rsidRPr="009C74FC">
        <w:t>.</w:t>
      </w:r>
    </w:p>
    <w:p w14:paraId="5C414F5D" w14:textId="77777777" w:rsidR="003703F9" w:rsidRDefault="00FF1FBE">
      <w:r w:rsidRPr="009C74FC">
        <w:lastRenderedPageBreak/>
        <w:fldChar w:fldCharType="begin"/>
      </w:r>
      <w:r w:rsidRPr="009C74FC">
        <w:instrText xml:space="preserve"> INCLUDEPICTURE "https://labondemand.blob.core.windows.net/content/lab149520/instructions237223%5CMedia2%5Cimage64.png" \* MERGEFORMATINET </w:instrText>
      </w:r>
      <w:r w:rsidRPr="009C74FC">
        <w:fldChar w:fldCharType="separate"/>
      </w:r>
      <w:r w:rsidRPr="009C74FC">
        <w:rPr>
          <w:noProof/>
        </w:rPr>
        <w:drawing>
          <wp:inline distT="0" distB="0" distL="0" distR="0" wp14:anchorId="4FA5B2F0" wp14:editId="4D3F8A28">
            <wp:extent cx="4426085" cy="5031261"/>
            <wp:effectExtent l="0" t="0" r="0" b="0"/>
            <wp:docPr id="176859110" name="Picture 658"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9" descr="Graphical user interface, application Description automatically generated"/>
                    <pic:cNvPicPr>
                      <a:picLocks noChangeAspect="1" noChangeArrowheads="1"/>
                    </pic:cNvPicPr>
                  </pic:nvPicPr>
                  <pic:blipFill rotWithShape="1">
                    <a:blip r:embed="rId85">
                      <a:extLst>
                        <a:ext uri="{28A0092B-C50C-407E-A947-70E740481C1C}">
                          <a14:useLocalDpi xmlns:a14="http://schemas.microsoft.com/office/drawing/2010/main" val="0"/>
                        </a:ext>
                      </a:extLst>
                    </a:blip>
                    <a:srcRect l="55499" t="13875" b="5041"/>
                    <a:stretch/>
                  </pic:blipFill>
                  <pic:spPr bwMode="auto">
                    <a:xfrm>
                      <a:off x="0" y="0"/>
                      <a:ext cx="4434633" cy="5040978"/>
                    </a:xfrm>
                    <a:prstGeom prst="rect">
                      <a:avLst/>
                    </a:prstGeom>
                    <a:noFill/>
                    <a:ln>
                      <a:noFill/>
                    </a:ln>
                    <a:extLst>
                      <a:ext uri="{53640926-AAD7-44D8-BBD7-CCE9431645EC}">
                        <a14:shadowObscured xmlns:a14="http://schemas.microsoft.com/office/drawing/2010/main"/>
                      </a:ext>
                    </a:extLst>
                  </pic:spPr>
                </pic:pic>
              </a:graphicData>
            </a:graphic>
          </wp:inline>
        </w:drawing>
      </w:r>
      <w:r w:rsidRPr="009C74FC">
        <w:fldChar w:fldCharType="end"/>
      </w:r>
    </w:p>
    <w:p w14:paraId="508E7D13" w14:textId="77777777" w:rsidR="003703F9" w:rsidRPr="00D875A2" w:rsidRDefault="00FF1FBE">
      <w:pPr>
        <w:pStyle w:val="Heading2"/>
        <w:rPr>
          <w:lang w:val="de-DE"/>
        </w:rPr>
      </w:pPr>
      <w:r w:rsidRPr="00D875A2">
        <w:rPr>
          <w:lang w:val="de-DE"/>
        </w:rPr>
        <w:t>Zusammenfassung:</w:t>
      </w:r>
    </w:p>
    <w:p w14:paraId="05611706" w14:textId="77777777" w:rsidR="003703F9" w:rsidRPr="00D875A2" w:rsidRDefault="00FF1FBE">
      <w:pPr>
        <w:rPr>
          <w:lang w:val="de-DE"/>
        </w:rPr>
      </w:pPr>
      <w:r w:rsidRPr="00D875A2">
        <w:rPr>
          <w:lang w:val="de-DE"/>
        </w:rPr>
        <w:t xml:space="preserve">Sie haben die beiden benutzerdefinierten sensiblen Informationstypen erfolgreich getestet und überprüft, ob das Suchmuster die gewünschten Muster erkennt. Sie haben die Erstellung von Sensitive Information </w:t>
      </w:r>
      <w:proofErr w:type="spellStart"/>
      <w:r w:rsidRPr="00D875A2">
        <w:rPr>
          <w:lang w:val="de-DE"/>
        </w:rPr>
        <w:t>Types</w:t>
      </w:r>
      <w:proofErr w:type="spellEnd"/>
      <w:r w:rsidRPr="00D875A2">
        <w:rPr>
          <w:lang w:val="de-DE"/>
        </w:rPr>
        <w:t xml:space="preserve"> abgeschlossen und können mit der nächsten Übung fortfahren.</w:t>
      </w:r>
    </w:p>
    <w:sectPr w:rsidR="003703F9" w:rsidRPr="00D875A2">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Sanket Joshi" w:date="2024-10-15T16:03:00Z" w:initials="SJ">
    <w:p w14:paraId="7B180C77" w14:textId="77777777" w:rsidR="00D67619" w:rsidRDefault="00D67619" w:rsidP="00D67619">
      <w:pPr>
        <w:pStyle w:val="CommentText"/>
      </w:pPr>
      <w:r>
        <w:rPr>
          <w:rStyle w:val="CommentReference"/>
        </w:rPr>
        <w:annotationRef/>
      </w:r>
      <w:r>
        <w:t>“in” changed to “bei”</w:t>
      </w:r>
    </w:p>
  </w:comment>
  <w:comment w:id="5" w:author="Sanket Joshi" w:date="2024-10-15T16:03:00Z" w:initials="SJ">
    <w:p w14:paraId="17D3D16E" w14:textId="77777777" w:rsidR="00D67619" w:rsidRDefault="00D67619" w:rsidP="00D67619">
      <w:pPr>
        <w:pStyle w:val="CommentText"/>
      </w:pPr>
      <w:r>
        <w:rPr>
          <w:rStyle w:val="CommentReference"/>
        </w:rPr>
        <w:annotationRef/>
      </w:r>
      <w:r>
        <w:t>“Information Types” changed to “Informationsarten”</w:t>
      </w:r>
    </w:p>
  </w:comment>
  <w:comment w:id="9" w:author="Dharti Jagani" w:date="2024-08-14T16:58:00Z" w:initials="DJ">
    <w:p w14:paraId="78BD01D7" w14:textId="7341996B" w:rsidR="003703F9" w:rsidRDefault="00FF1FBE">
      <w:r>
        <w:rPr>
          <w:rStyle w:val="CommentReference"/>
        </w:rPr>
        <w:annotationRef/>
      </w:r>
      <w:r>
        <w:rPr>
          <w:color w:val="000000"/>
          <w:sz w:val="20"/>
          <w:szCs w:val="20"/>
        </w:rPr>
        <w:t>Ersetzen Sie alle Bilder</w:t>
      </w:r>
    </w:p>
  </w:comment>
  <w:comment w:id="47" w:author="Sanket Joshi" w:date="2024-10-15T16:03:00Z" w:initials="SJ">
    <w:p w14:paraId="2E4EC626" w14:textId="77777777" w:rsidR="00D67619" w:rsidRDefault="00D67619" w:rsidP="00D67619">
      <w:pPr>
        <w:pStyle w:val="CommentText"/>
      </w:pPr>
      <w:r>
        <w:rPr>
          <w:rStyle w:val="CommentReference"/>
        </w:rPr>
        <w:annotationRef/>
      </w:r>
      <w:r>
        <w:t>“Infotypen” changed to “Informationsarten”</w:t>
      </w:r>
    </w:p>
  </w:comment>
  <w:comment w:id="61" w:author="Sanket Joshi" w:date="2024-10-15T16:03:00Z" w:initials="SJ">
    <w:p w14:paraId="27261F33" w14:textId="77777777" w:rsidR="00D67619" w:rsidRDefault="00D67619" w:rsidP="00D67619">
      <w:pPr>
        <w:pStyle w:val="CommentText"/>
      </w:pPr>
      <w:r>
        <w:rPr>
          <w:rStyle w:val="CommentReference"/>
        </w:rPr>
        <w:annotationRef/>
      </w:r>
      <w:r>
        <w:t>“Informationstyp” changed to “Informationsart”</w:t>
      </w:r>
    </w:p>
  </w:comment>
  <w:comment w:id="69" w:author="Sanket Joshi" w:date="2024-10-15T16:04:00Z" w:initials="SJ">
    <w:p w14:paraId="0D69487C" w14:textId="77777777" w:rsidR="00D67619" w:rsidRDefault="00D67619" w:rsidP="00D67619">
      <w:pPr>
        <w:pStyle w:val="CommentText"/>
      </w:pPr>
      <w:r>
        <w:rPr>
          <w:rStyle w:val="CommentReference"/>
        </w:rPr>
        <w:annotationRef/>
      </w:r>
      <w:r>
        <w:t>“Informationstyp” changed to “Informationsart”</w:t>
      </w:r>
    </w:p>
  </w:comment>
  <w:comment w:id="10" w:author="Dharti Jagani" w:date="2024-08-14T16:57:00Z" w:initials="DJ">
    <w:p w14:paraId="05FC8BF2" w14:textId="0DC3309A" w:rsidR="003703F9" w:rsidRDefault="00FF1FBE">
      <w:r>
        <w:rPr>
          <w:rStyle w:val="CommentReference"/>
        </w:rPr>
        <w:annotationRef/>
      </w:r>
      <w:r>
        <w:rPr>
          <w:color w:val="000000"/>
          <w:sz w:val="20"/>
          <w:szCs w:val="20"/>
        </w:rPr>
        <w:t>Ersetzen Sie die derzeitigen Schritte 1 bis 5 durch die folgenden Schritte</w:t>
      </w:r>
    </w:p>
  </w:comment>
  <w:comment w:id="107" w:author="Dharti Jagani" w:date="2024-08-14T17:04:00Z" w:initials="DJ">
    <w:p w14:paraId="449179B0" w14:textId="77777777" w:rsidR="003703F9" w:rsidRDefault="00FF1FBE">
      <w:r>
        <w:rPr>
          <w:rStyle w:val="CommentReference"/>
        </w:rPr>
        <w:annotationRef/>
      </w:r>
      <w:r>
        <w:rPr>
          <w:color w:val="000000"/>
          <w:sz w:val="20"/>
          <w:szCs w:val="20"/>
        </w:rPr>
        <w:t>Ändern Sie die Bilder</w:t>
      </w:r>
    </w:p>
  </w:comment>
  <w:comment w:id="108" w:author="Dharti Jagani" w:date="2024-08-14T17:20:00Z" w:initials="DJ">
    <w:p w14:paraId="1BF62650" w14:textId="77777777" w:rsidR="003703F9" w:rsidRDefault="00FF1FBE">
      <w:r>
        <w:rPr>
          <w:rStyle w:val="CommentReference"/>
        </w:rPr>
        <w:annotationRef/>
      </w:r>
      <w:r>
        <w:rPr>
          <w:sz w:val="20"/>
          <w:szCs w:val="20"/>
        </w:rPr>
        <w:t>Ersetzen Sie</w:t>
      </w:r>
    </w:p>
  </w:comment>
  <w:comment w:id="168" w:author="Dharti Jagani" w:date="2024-08-14T18:19:00Z" w:initials="DJ">
    <w:p w14:paraId="4D288894" w14:textId="77777777" w:rsidR="003703F9" w:rsidRDefault="00FF1FBE">
      <w:r>
        <w:rPr>
          <w:rStyle w:val="CommentReference"/>
        </w:rPr>
        <w:annotationRef/>
      </w:r>
      <w:r>
        <w:rPr>
          <w:color w:val="000000"/>
          <w:sz w:val="20"/>
          <w:szCs w:val="20"/>
        </w:rPr>
        <w:t>Entfernen Sie das Bild des Notebooks</w:t>
      </w:r>
    </w:p>
  </w:comment>
  <w:comment w:id="218" w:author="Dharti Jagani" w:date="2024-08-14T19:05:00Z" w:initials="DJ">
    <w:p w14:paraId="270C747A" w14:textId="77777777" w:rsidR="003703F9" w:rsidRDefault="00FF1FBE">
      <w:r>
        <w:rPr>
          <w:rStyle w:val="CommentReference"/>
        </w:rPr>
        <w:annotationRef/>
      </w:r>
      <w:r>
        <w:rPr>
          <w:color w:val="000000"/>
          <w:sz w:val="20"/>
          <w:szCs w:val="20"/>
        </w:rPr>
        <w:t>Notiz hinzufügen</w:t>
      </w:r>
    </w:p>
  </w:comment>
  <w:comment w:id="226" w:author="Dharti Jagani" w:date="2024-08-14T19:05:00Z" w:initials="DJ">
    <w:p w14:paraId="23DD3694" w14:textId="77777777" w:rsidR="003703F9" w:rsidRDefault="00FF1FBE">
      <w:r>
        <w:rPr>
          <w:rStyle w:val="CommentReference"/>
        </w:rPr>
        <w:annotationRef/>
      </w:r>
      <w:r>
        <w:rPr>
          <w:color w:val="000000"/>
          <w:sz w:val="20"/>
          <w:szCs w:val="20"/>
        </w:rPr>
        <w:t>bearbeiten</w:t>
      </w:r>
    </w:p>
  </w:comment>
  <w:comment w:id="246" w:author="Dharti Jagani" w:date="2024-08-14T19:05:00Z" w:initials="DJ">
    <w:p w14:paraId="78837F77" w14:textId="77777777" w:rsidR="003703F9" w:rsidRDefault="00FF1FBE">
      <w:r>
        <w:rPr>
          <w:rStyle w:val="CommentReference"/>
        </w:rPr>
        <w:annotationRef/>
      </w:r>
      <w:r>
        <w:rPr>
          <w:color w:val="000000"/>
          <w:sz w:val="20"/>
          <w:szCs w:val="20"/>
        </w:rPr>
        <w:t>bearbeiten</w:t>
      </w:r>
    </w:p>
  </w:comment>
  <w:comment w:id="287" w:author="Dharti Jagani" w:date="2024-08-14T17:48:00Z" w:initials="DJ">
    <w:p w14:paraId="67BDDECE" w14:textId="77777777" w:rsidR="003703F9" w:rsidRDefault="00FF1FBE">
      <w:r>
        <w:rPr>
          <w:rStyle w:val="CommentReference"/>
        </w:rPr>
        <w:annotationRef/>
      </w:r>
      <w:r>
        <w:rPr>
          <w:color w:val="000000"/>
          <w:sz w:val="20"/>
          <w:szCs w:val="20"/>
        </w:rPr>
        <w:t>Bilder ändern</w:t>
      </w:r>
    </w:p>
  </w:comment>
  <w:comment w:id="289" w:author="Dharti Jagani" w:date="2024-08-14T16:57:00Z" w:initials="DJ">
    <w:p w14:paraId="7A19784C" w14:textId="77777777" w:rsidR="003703F9" w:rsidRDefault="00FF1FBE">
      <w:r>
        <w:rPr>
          <w:rStyle w:val="CommentReference"/>
        </w:rPr>
        <w:annotationRef/>
      </w:r>
      <w:r>
        <w:rPr>
          <w:sz w:val="20"/>
          <w:szCs w:val="20"/>
        </w:rPr>
        <w:t>Ersetzen Sie die derzeitigen Schritte 1 bis 4 durch folgende Schritte</w:t>
      </w:r>
    </w:p>
  </w:comment>
  <w:comment w:id="356" w:author="Dharti Jagani" w:date="2024-08-14T18:31:00Z" w:initials="DJ">
    <w:p w14:paraId="3E28F84A" w14:textId="77777777" w:rsidR="003703F9" w:rsidRDefault="00FF1FBE">
      <w:r>
        <w:rPr>
          <w:rStyle w:val="CommentReference"/>
        </w:rPr>
        <w:annotationRef/>
      </w:r>
      <w:r>
        <w:rPr>
          <w:color w:val="000000"/>
          <w:sz w:val="20"/>
          <w:szCs w:val="20"/>
        </w:rPr>
        <w:t>Bilder ändern</w:t>
      </w:r>
    </w:p>
  </w:comment>
  <w:comment w:id="357" w:author="Dharti Jagani" w:date="2024-08-14T18:21:00Z" w:initials="DJ">
    <w:p w14:paraId="44CA1250" w14:textId="77777777" w:rsidR="003703F9" w:rsidRDefault="00FF1FBE">
      <w:r>
        <w:rPr>
          <w:rStyle w:val="CommentReference"/>
        </w:rPr>
        <w:annotationRef/>
      </w:r>
      <w:r>
        <w:rPr>
          <w:color w:val="000000"/>
          <w:sz w:val="20"/>
          <w:szCs w:val="20"/>
        </w:rPr>
        <w:t>Aktuellen Schritt 1 entfernen</w:t>
      </w:r>
    </w:p>
  </w:comment>
  <w:comment w:id="365" w:author="Dharti Jagani" w:date="2024-08-14T18:24:00Z" w:initials="DJ">
    <w:p w14:paraId="172D6254" w14:textId="77777777" w:rsidR="003703F9" w:rsidRDefault="00FF1FBE">
      <w:r>
        <w:rPr>
          <w:rStyle w:val="CommentReference"/>
        </w:rPr>
        <w:annotationRef/>
      </w:r>
      <w:r>
        <w:rPr>
          <w:color w:val="000000"/>
          <w:sz w:val="20"/>
          <w:szCs w:val="20"/>
        </w:rPr>
        <w:t>bearbeiten</w:t>
      </w:r>
    </w:p>
  </w:comment>
  <w:comment w:id="377" w:author="Dharti Jagani" w:date="2024-08-14T18:31:00Z" w:initials="DJ">
    <w:p w14:paraId="4321ED22" w14:textId="77777777" w:rsidR="003703F9" w:rsidRDefault="00FF1FBE">
      <w:r>
        <w:rPr>
          <w:rStyle w:val="CommentReference"/>
        </w:rPr>
        <w:annotationRef/>
      </w:r>
      <w:r>
        <w:rPr>
          <w:color w:val="000000"/>
          <w:sz w:val="20"/>
          <w:szCs w:val="20"/>
        </w:rPr>
        <w:t>bearbeiten</w:t>
      </w:r>
    </w:p>
  </w:comment>
  <w:comment w:id="403" w:author="Dharti Jagani" w:date="2024-08-14T18:34:00Z" w:initials="DJ">
    <w:p w14:paraId="0793092C" w14:textId="77777777" w:rsidR="003703F9" w:rsidRDefault="00FF1FBE">
      <w:r>
        <w:rPr>
          <w:rStyle w:val="CommentReference"/>
        </w:rPr>
        <w:annotationRef/>
      </w:r>
      <w:r>
        <w:rPr>
          <w:color w:val="000000"/>
          <w:sz w:val="20"/>
          <w:szCs w:val="20"/>
        </w:rPr>
        <w:t>Entfernen Sie das Bild dieses Schrittes</w:t>
      </w:r>
    </w:p>
  </w:comment>
  <w:comment w:id="407" w:author="Dharti Jagani" w:date="2024-08-14T18:35:00Z" w:initials="DJ">
    <w:p w14:paraId="2ED38BF7" w14:textId="77777777" w:rsidR="003703F9" w:rsidRDefault="00FF1FBE">
      <w:r>
        <w:rPr>
          <w:rStyle w:val="CommentReference"/>
        </w:rPr>
        <w:annotationRef/>
      </w:r>
      <w:r>
        <w:rPr>
          <w:color w:val="000000"/>
          <w:sz w:val="20"/>
          <w:szCs w:val="20"/>
        </w:rPr>
        <w:t>Bild löschen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B180C77" w15:done="0"/>
  <w15:commentEx w15:paraId="17D3D16E" w15:done="0"/>
  <w15:commentEx w15:paraId="78BD01D7" w15:done="0"/>
  <w15:commentEx w15:paraId="2E4EC626" w15:done="0"/>
  <w15:commentEx w15:paraId="27261F33" w15:done="0"/>
  <w15:commentEx w15:paraId="0D69487C" w15:done="0"/>
  <w15:commentEx w15:paraId="05FC8BF2" w15:done="0"/>
  <w15:commentEx w15:paraId="449179B0" w15:done="0"/>
  <w15:commentEx w15:paraId="1BF62650" w15:done="0"/>
  <w15:commentEx w15:paraId="4D288894" w15:done="0"/>
  <w15:commentEx w15:paraId="270C747A" w15:done="0"/>
  <w15:commentEx w15:paraId="23DD3694" w15:done="0"/>
  <w15:commentEx w15:paraId="78837F77" w15:done="0"/>
  <w15:commentEx w15:paraId="67BDDECE" w15:done="0"/>
  <w15:commentEx w15:paraId="7A19784C" w15:done="0"/>
  <w15:commentEx w15:paraId="3E28F84A" w15:done="0"/>
  <w15:commentEx w15:paraId="44CA1250" w15:done="0"/>
  <w15:commentEx w15:paraId="172D6254" w15:done="0"/>
  <w15:commentEx w15:paraId="4321ED22" w15:done="0"/>
  <w15:commentEx w15:paraId="0793092C" w15:done="0"/>
  <w15:commentEx w15:paraId="2ED38BF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03D619F" w16cex:dateUtc="2024-10-15T10:33:00Z"/>
  <w16cex:commentExtensible w16cex:durableId="544338CA" w16cex:dateUtc="2024-10-15T10:33:00Z"/>
  <w16cex:commentExtensible w16cex:durableId="7790012A" w16cex:dateUtc="2024-10-15T10:33:00Z"/>
  <w16cex:commentExtensible w16cex:durableId="346D1B6E" w16cex:dateUtc="2024-10-15T10:33:00Z"/>
  <w16cex:commentExtensible w16cex:durableId="6B464206" w16cex:dateUtc="2024-10-15T10: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B180C77" w16cid:durableId="003D619F"/>
  <w16cid:commentId w16cid:paraId="17D3D16E" w16cid:durableId="544338CA"/>
  <w16cid:commentId w16cid:paraId="78BD01D7" w16cid:durableId="06930A83"/>
  <w16cid:commentId w16cid:paraId="2E4EC626" w16cid:durableId="7790012A"/>
  <w16cid:commentId w16cid:paraId="27261F33" w16cid:durableId="346D1B6E"/>
  <w16cid:commentId w16cid:paraId="0D69487C" w16cid:durableId="6B464206"/>
  <w16cid:commentId w16cid:paraId="05FC8BF2" w16cid:durableId="419A25E6"/>
  <w16cid:commentId w16cid:paraId="449179B0" w16cid:durableId="6AA978C0"/>
  <w16cid:commentId w16cid:paraId="1BF62650" w16cid:durableId="7CF25EA7"/>
  <w16cid:commentId w16cid:paraId="4D288894" w16cid:durableId="5B32867D"/>
  <w16cid:commentId w16cid:paraId="270C747A" w16cid:durableId="6B5AFF9B"/>
  <w16cid:commentId w16cid:paraId="23DD3694" w16cid:durableId="04138023"/>
  <w16cid:commentId w16cid:paraId="78837F77" w16cid:durableId="271F5CD8"/>
  <w16cid:commentId w16cid:paraId="67BDDECE" w16cid:durableId="58B2F081"/>
  <w16cid:commentId w16cid:paraId="7A19784C" w16cid:durableId="7D06F830"/>
  <w16cid:commentId w16cid:paraId="3E28F84A" w16cid:durableId="69F359AC"/>
  <w16cid:commentId w16cid:paraId="44CA1250" w16cid:durableId="33273178"/>
  <w16cid:commentId w16cid:paraId="172D6254" w16cid:durableId="73BE02FB"/>
  <w16cid:commentId w16cid:paraId="4321ED22" w16cid:durableId="257EC6C6"/>
  <w16cid:commentId w16cid:paraId="0793092C" w16cid:durableId="1BE23FAB"/>
  <w16cid:commentId w16cid:paraId="2ED38BF7" w16cid:durableId="0F4B670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3082E"/>
    <w:multiLevelType w:val="multilevel"/>
    <w:tmpl w:val="FBC6912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B53984"/>
    <w:multiLevelType w:val="multilevel"/>
    <w:tmpl w:val="861C7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9B11FF"/>
    <w:multiLevelType w:val="multilevel"/>
    <w:tmpl w:val="3402B9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B15B1E"/>
    <w:multiLevelType w:val="multilevel"/>
    <w:tmpl w:val="D2140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4C2D9E"/>
    <w:multiLevelType w:val="multilevel"/>
    <w:tmpl w:val="50D2D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945793"/>
    <w:multiLevelType w:val="multilevel"/>
    <w:tmpl w:val="E174E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4F1996"/>
    <w:multiLevelType w:val="multilevel"/>
    <w:tmpl w:val="9FB8DC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DC29E4"/>
    <w:multiLevelType w:val="multilevel"/>
    <w:tmpl w:val="50D2D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E040FD"/>
    <w:multiLevelType w:val="multilevel"/>
    <w:tmpl w:val="BA004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192122"/>
    <w:multiLevelType w:val="multilevel"/>
    <w:tmpl w:val="BB38D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6D5130C"/>
    <w:multiLevelType w:val="multilevel"/>
    <w:tmpl w:val="F3000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7164B70"/>
    <w:multiLevelType w:val="multilevel"/>
    <w:tmpl w:val="970C5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B596157"/>
    <w:multiLevelType w:val="multilevel"/>
    <w:tmpl w:val="44DAC3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EB6566E"/>
    <w:multiLevelType w:val="multilevel"/>
    <w:tmpl w:val="11926F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E165DA"/>
    <w:multiLevelType w:val="multilevel"/>
    <w:tmpl w:val="50D2D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FE53D93"/>
    <w:multiLevelType w:val="multilevel"/>
    <w:tmpl w:val="50D2D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01B68A5"/>
    <w:multiLevelType w:val="multilevel"/>
    <w:tmpl w:val="50D2D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6EC686D"/>
    <w:multiLevelType w:val="multilevel"/>
    <w:tmpl w:val="B768C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9B659E5"/>
    <w:multiLevelType w:val="multilevel"/>
    <w:tmpl w:val="F3465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E56BB7"/>
    <w:multiLevelType w:val="multilevel"/>
    <w:tmpl w:val="1DF83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C8B7BFB"/>
    <w:multiLevelType w:val="multilevel"/>
    <w:tmpl w:val="3D229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D1C56FD"/>
    <w:multiLevelType w:val="multilevel"/>
    <w:tmpl w:val="50D2D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0B713B3"/>
    <w:multiLevelType w:val="multilevel"/>
    <w:tmpl w:val="50D2D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2342B50"/>
    <w:multiLevelType w:val="multilevel"/>
    <w:tmpl w:val="A7887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7167C68"/>
    <w:multiLevelType w:val="multilevel"/>
    <w:tmpl w:val="FC82AAC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83A51DA"/>
    <w:multiLevelType w:val="multilevel"/>
    <w:tmpl w:val="50D2D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8A1496B"/>
    <w:multiLevelType w:val="multilevel"/>
    <w:tmpl w:val="50D2D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95E1513"/>
    <w:multiLevelType w:val="multilevel"/>
    <w:tmpl w:val="5066F3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E883808"/>
    <w:multiLevelType w:val="multilevel"/>
    <w:tmpl w:val="825CA206"/>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9" w15:restartNumberingAfterBreak="0">
    <w:nsid w:val="40583341"/>
    <w:multiLevelType w:val="hybridMultilevel"/>
    <w:tmpl w:val="A3F2F504"/>
    <w:lvl w:ilvl="0" w:tplc="E2AA4092">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0" w15:restartNumberingAfterBreak="0">
    <w:nsid w:val="41522E3B"/>
    <w:multiLevelType w:val="multilevel"/>
    <w:tmpl w:val="AC8C0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990643E"/>
    <w:multiLevelType w:val="hybridMultilevel"/>
    <w:tmpl w:val="B76407CE"/>
    <w:lvl w:ilvl="0" w:tplc="08090019">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9B73BAA"/>
    <w:multiLevelType w:val="multilevel"/>
    <w:tmpl w:val="35601B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A2B2727"/>
    <w:multiLevelType w:val="multilevel"/>
    <w:tmpl w:val="50D2D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D7C50A2"/>
    <w:multiLevelType w:val="multilevel"/>
    <w:tmpl w:val="50D2D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01D339A"/>
    <w:multiLevelType w:val="multilevel"/>
    <w:tmpl w:val="951CC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1E86DC4"/>
    <w:multiLevelType w:val="multilevel"/>
    <w:tmpl w:val="50D2D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752336A"/>
    <w:multiLevelType w:val="multilevel"/>
    <w:tmpl w:val="39500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8E342B1"/>
    <w:multiLevelType w:val="multilevel"/>
    <w:tmpl w:val="903CB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D0F4DA9"/>
    <w:multiLevelType w:val="multilevel"/>
    <w:tmpl w:val="50D2D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E634E5B"/>
    <w:multiLevelType w:val="multilevel"/>
    <w:tmpl w:val="50D2D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F1A2973"/>
    <w:multiLevelType w:val="multilevel"/>
    <w:tmpl w:val="C18E0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5EF43F8"/>
    <w:multiLevelType w:val="hybridMultilevel"/>
    <w:tmpl w:val="990E47E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66436545"/>
    <w:multiLevelType w:val="multilevel"/>
    <w:tmpl w:val="50D2D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3304080"/>
    <w:multiLevelType w:val="multilevel"/>
    <w:tmpl w:val="50D2D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4507D16"/>
    <w:multiLevelType w:val="multilevel"/>
    <w:tmpl w:val="113EED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4D25A91"/>
    <w:multiLevelType w:val="multilevel"/>
    <w:tmpl w:val="8BCEED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6F14797"/>
    <w:multiLevelType w:val="multilevel"/>
    <w:tmpl w:val="50D2DA2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A1F525D"/>
    <w:multiLevelType w:val="multilevel"/>
    <w:tmpl w:val="EAFC5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E0255C6"/>
    <w:multiLevelType w:val="multilevel"/>
    <w:tmpl w:val="50D2D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74404213">
    <w:abstractNumId w:val="17"/>
  </w:num>
  <w:num w:numId="2" w16cid:durableId="1211963851">
    <w:abstractNumId w:val="12"/>
  </w:num>
  <w:num w:numId="3" w16cid:durableId="1289241099">
    <w:abstractNumId w:val="19"/>
  </w:num>
  <w:num w:numId="4" w16cid:durableId="1663775470">
    <w:abstractNumId w:val="38"/>
  </w:num>
  <w:num w:numId="5" w16cid:durableId="865099187">
    <w:abstractNumId w:val="13"/>
  </w:num>
  <w:num w:numId="6" w16cid:durableId="898710780">
    <w:abstractNumId w:val="41"/>
  </w:num>
  <w:num w:numId="7" w16cid:durableId="195385297">
    <w:abstractNumId w:val="37"/>
  </w:num>
  <w:num w:numId="8" w16cid:durableId="762185021">
    <w:abstractNumId w:val="23"/>
  </w:num>
  <w:num w:numId="9" w16cid:durableId="1521119769">
    <w:abstractNumId w:val="11"/>
  </w:num>
  <w:num w:numId="10" w16cid:durableId="620109184">
    <w:abstractNumId w:val="32"/>
  </w:num>
  <w:num w:numId="11" w16cid:durableId="1135679026">
    <w:abstractNumId w:val="46"/>
  </w:num>
  <w:num w:numId="12" w16cid:durableId="938296865">
    <w:abstractNumId w:val="27"/>
  </w:num>
  <w:num w:numId="13" w16cid:durableId="92676934">
    <w:abstractNumId w:val="10"/>
  </w:num>
  <w:num w:numId="14" w16cid:durableId="122770085">
    <w:abstractNumId w:val="45"/>
  </w:num>
  <w:num w:numId="15" w16cid:durableId="816536732">
    <w:abstractNumId w:val="30"/>
  </w:num>
  <w:num w:numId="16" w16cid:durableId="329719834">
    <w:abstractNumId w:val="5"/>
  </w:num>
  <w:num w:numId="17" w16cid:durableId="908926861">
    <w:abstractNumId w:val="34"/>
  </w:num>
  <w:num w:numId="18" w16cid:durableId="532304963">
    <w:abstractNumId w:val="6"/>
  </w:num>
  <w:num w:numId="19" w16cid:durableId="119304799">
    <w:abstractNumId w:val="35"/>
  </w:num>
  <w:num w:numId="20" w16cid:durableId="266012225">
    <w:abstractNumId w:val="1"/>
  </w:num>
  <w:num w:numId="21" w16cid:durableId="520977094">
    <w:abstractNumId w:val="18"/>
  </w:num>
  <w:num w:numId="22" w16cid:durableId="835923109">
    <w:abstractNumId w:val="28"/>
  </w:num>
  <w:num w:numId="23" w16cid:durableId="686565434">
    <w:abstractNumId w:val="48"/>
  </w:num>
  <w:num w:numId="24" w16cid:durableId="1536117979">
    <w:abstractNumId w:val="0"/>
  </w:num>
  <w:num w:numId="25" w16cid:durableId="1279606834">
    <w:abstractNumId w:val="20"/>
  </w:num>
  <w:num w:numId="26" w16cid:durableId="1006640316">
    <w:abstractNumId w:val="3"/>
  </w:num>
  <w:num w:numId="27" w16cid:durableId="421417119">
    <w:abstractNumId w:val="9"/>
  </w:num>
  <w:num w:numId="28" w16cid:durableId="1807971286">
    <w:abstractNumId w:val="2"/>
  </w:num>
  <w:num w:numId="29" w16cid:durableId="1999645810">
    <w:abstractNumId w:val="24"/>
  </w:num>
  <w:num w:numId="30" w16cid:durableId="350911535">
    <w:abstractNumId w:val="47"/>
  </w:num>
  <w:num w:numId="31" w16cid:durableId="169491202">
    <w:abstractNumId w:val="29"/>
  </w:num>
  <w:num w:numId="32" w16cid:durableId="568461578">
    <w:abstractNumId w:val="42"/>
  </w:num>
  <w:num w:numId="33" w16cid:durableId="52435627">
    <w:abstractNumId w:val="31"/>
  </w:num>
  <w:num w:numId="34" w16cid:durableId="424888172">
    <w:abstractNumId w:val="8"/>
  </w:num>
  <w:num w:numId="35" w16cid:durableId="1254827175">
    <w:abstractNumId w:val="26"/>
  </w:num>
  <w:num w:numId="36" w16cid:durableId="1586959131">
    <w:abstractNumId w:val="22"/>
  </w:num>
  <w:num w:numId="37" w16cid:durableId="1511916721">
    <w:abstractNumId w:val="16"/>
  </w:num>
  <w:num w:numId="38" w16cid:durableId="1164322678">
    <w:abstractNumId w:val="36"/>
  </w:num>
  <w:num w:numId="39" w16cid:durableId="1711564931">
    <w:abstractNumId w:val="15"/>
  </w:num>
  <w:num w:numId="40" w16cid:durableId="1104376398">
    <w:abstractNumId w:val="33"/>
  </w:num>
  <w:num w:numId="41" w16cid:durableId="1663970141">
    <w:abstractNumId w:val="43"/>
  </w:num>
  <w:num w:numId="42" w16cid:durableId="817037917">
    <w:abstractNumId w:val="14"/>
  </w:num>
  <w:num w:numId="43" w16cid:durableId="828207898">
    <w:abstractNumId w:val="40"/>
  </w:num>
  <w:num w:numId="44" w16cid:durableId="1532301469">
    <w:abstractNumId w:val="49"/>
  </w:num>
  <w:num w:numId="45" w16cid:durableId="1423801383">
    <w:abstractNumId w:val="4"/>
  </w:num>
  <w:num w:numId="46" w16cid:durableId="1747802905">
    <w:abstractNumId w:val="25"/>
  </w:num>
  <w:num w:numId="47" w16cid:durableId="1564560122">
    <w:abstractNumId w:val="7"/>
  </w:num>
  <w:num w:numId="48" w16cid:durableId="774130714">
    <w:abstractNumId w:val="44"/>
  </w:num>
  <w:num w:numId="49" w16cid:durableId="241179485">
    <w:abstractNumId w:val="39"/>
  </w:num>
  <w:num w:numId="50" w16cid:durableId="1625960474">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anket Joshi">
    <w15:presenceInfo w15:providerId="AD" w15:userId="S::sanket@technofocus.co::a7f32c1f-cbd0-4e6c-b605-d0abdc64b391"/>
  </w15:person>
  <w15:person w15:author="Dharti Jagani">
    <w15:presenceInfo w15:providerId="AD" w15:userId="S::dharti@technofocus.co::6545a728-5484-4ca5-848c-c900fa5f1ba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5D43"/>
    <w:rsid w:val="00055283"/>
    <w:rsid w:val="00076137"/>
    <w:rsid w:val="0009381E"/>
    <w:rsid w:val="000A587C"/>
    <w:rsid w:val="000B6ADC"/>
    <w:rsid w:val="000C6976"/>
    <w:rsid w:val="000C7BB7"/>
    <w:rsid w:val="000E0DB9"/>
    <w:rsid w:val="000F1C26"/>
    <w:rsid w:val="000F4EA8"/>
    <w:rsid w:val="00102D08"/>
    <w:rsid w:val="00121921"/>
    <w:rsid w:val="0012716E"/>
    <w:rsid w:val="00136335"/>
    <w:rsid w:val="00153199"/>
    <w:rsid w:val="00163863"/>
    <w:rsid w:val="0017545B"/>
    <w:rsid w:val="0017777E"/>
    <w:rsid w:val="001928D3"/>
    <w:rsid w:val="00223AB3"/>
    <w:rsid w:val="00226318"/>
    <w:rsid w:val="0023027D"/>
    <w:rsid w:val="00230EFB"/>
    <w:rsid w:val="00277B79"/>
    <w:rsid w:val="00292171"/>
    <w:rsid w:val="002A2685"/>
    <w:rsid w:val="002A56FF"/>
    <w:rsid w:val="002B1E71"/>
    <w:rsid w:val="002B7E54"/>
    <w:rsid w:val="002E1C08"/>
    <w:rsid w:val="002F5EEC"/>
    <w:rsid w:val="003027F5"/>
    <w:rsid w:val="0030770A"/>
    <w:rsid w:val="00313665"/>
    <w:rsid w:val="00324B59"/>
    <w:rsid w:val="00341159"/>
    <w:rsid w:val="003519C6"/>
    <w:rsid w:val="003563D3"/>
    <w:rsid w:val="0035745F"/>
    <w:rsid w:val="003703F9"/>
    <w:rsid w:val="003727EA"/>
    <w:rsid w:val="00372A3F"/>
    <w:rsid w:val="00382DCA"/>
    <w:rsid w:val="003B398B"/>
    <w:rsid w:val="003C15E0"/>
    <w:rsid w:val="003E7956"/>
    <w:rsid w:val="00475821"/>
    <w:rsid w:val="00481132"/>
    <w:rsid w:val="00495224"/>
    <w:rsid w:val="004A2A41"/>
    <w:rsid w:val="004B29E0"/>
    <w:rsid w:val="004B4FA7"/>
    <w:rsid w:val="00544500"/>
    <w:rsid w:val="00552FD7"/>
    <w:rsid w:val="00590618"/>
    <w:rsid w:val="005A4065"/>
    <w:rsid w:val="005B20C1"/>
    <w:rsid w:val="005B38AF"/>
    <w:rsid w:val="005B3AFA"/>
    <w:rsid w:val="005E5A6E"/>
    <w:rsid w:val="00610501"/>
    <w:rsid w:val="00654392"/>
    <w:rsid w:val="0066024B"/>
    <w:rsid w:val="00686FBA"/>
    <w:rsid w:val="0069021B"/>
    <w:rsid w:val="0069346A"/>
    <w:rsid w:val="006B025A"/>
    <w:rsid w:val="006B21F5"/>
    <w:rsid w:val="006C1137"/>
    <w:rsid w:val="006E390D"/>
    <w:rsid w:val="006F05E2"/>
    <w:rsid w:val="007435DC"/>
    <w:rsid w:val="00755962"/>
    <w:rsid w:val="00763110"/>
    <w:rsid w:val="00775EFF"/>
    <w:rsid w:val="00790899"/>
    <w:rsid w:val="00791E0B"/>
    <w:rsid w:val="00792ADA"/>
    <w:rsid w:val="007C4C55"/>
    <w:rsid w:val="007D1AEA"/>
    <w:rsid w:val="007F31E0"/>
    <w:rsid w:val="00825221"/>
    <w:rsid w:val="0082638B"/>
    <w:rsid w:val="00837B8D"/>
    <w:rsid w:val="0084218F"/>
    <w:rsid w:val="008462E0"/>
    <w:rsid w:val="00881BAB"/>
    <w:rsid w:val="0088418D"/>
    <w:rsid w:val="008849C2"/>
    <w:rsid w:val="008A6261"/>
    <w:rsid w:val="008C5D50"/>
    <w:rsid w:val="008D0666"/>
    <w:rsid w:val="00915F23"/>
    <w:rsid w:val="00970DBA"/>
    <w:rsid w:val="00974EEB"/>
    <w:rsid w:val="00987282"/>
    <w:rsid w:val="009B02E7"/>
    <w:rsid w:val="009C74FC"/>
    <w:rsid w:val="009D775B"/>
    <w:rsid w:val="009E4AC5"/>
    <w:rsid w:val="009F2E83"/>
    <w:rsid w:val="009F491F"/>
    <w:rsid w:val="00A2222F"/>
    <w:rsid w:val="00A23F32"/>
    <w:rsid w:val="00A3478F"/>
    <w:rsid w:val="00A6257F"/>
    <w:rsid w:val="00A662EC"/>
    <w:rsid w:val="00A8231C"/>
    <w:rsid w:val="00AD0921"/>
    <w:rsid w:val="00AF4264"/>
    <w:rsid w:val="00AF5DF0"/>
    <w:rsid w:val="00B01CD1"/>
    <w:rsid w:val="00B02682"/>
    <w:rsid w:val="00B51B4A"/>
    <w:rsid w:val="00B52E94"/>
    <w:rsid w:val="00B541B0"/>
    <w:rsid w:val="00B619DC"/>
    <w:rsid w:val="00B64DEA"/>
    <w:rsid w:val="00B713B7"/>
    <w:rsid w:val="00BB2A35"/>
    <w:rsid w:val="00BE0E61"/>
    <w:rsid w:val="00C02262"/>
    <w:rsid w:val="00C11628"/>
    <w:rsid w:val="00C11A66"/>
    <w:rsid w:val="00C23873"/>
    <w:rsid w:val="00C32E6D"/>
    <w:rsid w:val="00C52D12"/>
    <w:rsid w:val="00C54F33"/>
    <w:rsid w:val="00C816CF"/>
    <w:rsid w:val="00C83963"/>
    <w:rsid w:val="00CB7BEC"/>
    <w:rsid w:val="00CC0B32"/>
    <w:rsid w:val="00CD2F00"/>
    <w:rsid w:val="00CE3B1D"/>
    <w:rsid w:val="00CE6BB1"/>
    <w:rsid w:val="00D03A9D"/>
    <w:rsid w:val="00D11407"/>
    <w:rsid w:val="00D15A42"/>
    <w:rsid w:val="00D5204A"/>
    <w:rsid w:val="00D66872"/>
    <w:rsid w:val="00D67619"/>
    <w:rsid w:val="00D72FFA"/>
    <w:rsid w:val="00D875A2"/>
    <w:rsid w:val="00D91980"/>
    <w:rsid w:val="00DB3EA5"/>
    <w:rsid w:val="00E01065"/>
    <w:rsid w:val="00E05235"/>
    <w:rsid w:val="00E05D43"/>
    <w:rsid w:val="00E10C53"/>
    <w:rsid w:val="00E80FA1"/>
    <w:rsid w:val="00E8461E"/>
    <w:rsid w:val="00E8799C"/>
    <w:rsid w:val="00EC17F6"/>
    <w:rsid w:val="00EC35AD"/>
    <w:rsid w:val="00EF29D3"/>
    <w:rsid w:val="00F00869"/>
    <w:rsid w:val="00F0136A"/>
    <w:rsid w:val="00F14481"/>
    <w:rsid w:val="00F14500"/>
    <w:rsid w:val="00F45AF7"/>
    <w:rsid w:val="00F83448"/>
    <w:rsid w:val="00F94B0B"/>
    <w:rsid w:val="00FA4A76"/>
    <w:rsid w:val="00FB244D"/>
    <w:rsid w:val="00FB77E2"/>
    <w:rsid w:val="00FC274B"/>
    <w:rsid w:val="00FD27DA"/>
    <w:rsid w:val="00FF1FB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B6FABA"/>
  <w15:chartTrackingRefBased/>
  <w15:docId w15:val="{F0444CD3-0052-3F40-96F1-7F207B5FD5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before="120" w:after="120"/>
        <w:ind w:left="714" w:hanging="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5D43"/>
    <w:pPr>
      <w:ind w:left="0" w:firstLine="0"/>
    </w:pPr>
  </w:style>
  <w:style w:type="paragraph" w:styleId="Heading1">
    <w:name w:val="heading 1"/>
    <w:basedOn w:val="Normal"/>
    <w:next w:val="Normal"/>
    <w:link w:val="Heading1Char"/>
    <w:uiPriority w:val="9"/>
    <w:qFormat/>
    <w:rsid w:val="00E05D4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05D4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05D4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E05D4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05D4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05D4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05D4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05D43"/>
    <w:pPr>
      <w:keepNext/>
      <w:keepLines/>
      <w:spacing w:before="0"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05D43"/>
    <w:pPr>
      <w:keepNext/>
      <w:keepLines/>
      <w:spacing w:before="0"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5D4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05D4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05D4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E05D4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05D4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05D4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05D4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05D4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05D43"/>
    <w:rPr>
      <w:rFonts w:eastAsiaTheme="majorEastAsia" w:cstheme="majorBidi"/>
      <w:color w:val="272727" w:themeColor="text1" w:themeTint="D8"/>
    </w:rPr>
  </w:style>
  <w:style w:type="paragraph" w:styleId="Title">
    <w:name w:val="Title"/>
    <w:basedOn w:val="Normal"/>
    <w:next w:val="Normal"/>
    <w:link w:val="TitleChar"/>
    <w:uiPriority w:val="10"/>
    <w:qFormat/>
    <w:rsid w:val="00E05D43"/>
    <w:pPr>
      <w:spacing w:before="0"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5D4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05D43"/>
    <w:pPr>
      <w:numPr>
        <w:ilvl w:val="1"/>
      </w:numPr>
      <w:spacing w:after="160"/>
      <w:ind w:left="714" w:hanging="357"/>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05D4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05D43"/>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E05D43"/>
    <w:rPr>
      <w:i/>
      <w:iCs/>
      <w:color w:val="404040" w:themeColor="text1" w:themeTint="BF"/>
    </w:rPr>
  </w:style>
  <w:style w:type="paragraph" w:styleId="ListParagraph">
    <w:name w:val="List Paragraph"/>
    <w:basedOn w:val="Normal"/>
    <w:uiPriority w:val="34"/>
    <w:qFormat/>
    <w:rsid w:val="00E05D43"/>
    <w:pPr>
      <w:ind w:left="720"/>
      <w:contextualSpacing/>
    </w:pPr>
  </w:style>
  <w:style w:type="character" w:styleId="IntenseEmphasis">
    <w:name w:val="Intense Emphasis"/>
    <w:basedOn w:val="DefaultParagraphFont"/>
    <w:uiPriority w:val="21"/>
    <w:qFormat/>
    <w:rsid w:val="00E05D43"/>
    <w:rPr>
      <w:i/>
      <w:iCs/>
      <w:color w:val="0F4761" w:themeColor="accent1" w:themeShade="BF"/>
    </w:rPr>
  </w:style>
  <w:style w:type="paragraph" w:styleId="IntenseQuote">
    <w:name w:val="Intense Quote"/>
    <w:basedOn w:val="Normal"/>
    <w:next w:val="Normal"/>
    <w:link w:val="IntenseQuoteChar"/>
    <w:uiPriority w:val="30"/>
    <w:qFormat/>
    <w:rsid w:val="00E05D4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05D43"/>
    <w:rPr>
      <w:i/>
      <w:iCs/>
      <w:color w:val="0F4761" w:themeColor="accent1" w:themeShade="BF"/>
    </w:rPr>
  </w:style>
  <w:style w:type="character" w:styleId="IntenseReference">
    <w:name w:val="Intense Reference"/>
    <w:basedOn w:val="DefaultParagraphFont"/>
    <w:uiPriority w:val="32"/>
    <w:qFormat/>
    <w:rsid w:val="00E05D43"/>
    <w:rPr>
      <w:b/>
      <w:bCs/>
      <w:smallCaps/>
      <w:color w:val="0F4761" w:themeColor="accent1" w:themeShade="BF"/>
      <w:spacing w:val="5"/>
    </w:rPr>
  </w:style>
  <w:style w:type="paragraph" w:customStyle="1" w:styleId="msonormal0">
    <w:name w:val="msonormal"/>
    <w:basedOn w:val="Normal"/>
    <w:rsid w:val="00E05D43"/>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zoominheader">
    <w:name w:val="zoominheader"/>
    <w:basedOn w:val="DefaultParagraphFont"/>
    <w:rsid w:val="00E05D43"/>
  </w:style>
  <w:style w:type="character" w:styleId="Strong">
    <w:name w:val="Strong"/>
    <w:basedOn w:val="DefaultParagraphFont"/>
    <w:uiPriority w:val="22"/>
    <w:qFormat/>
    <w:rsid w:val="00E05D43"/>
    <w:rPr>
      <w:b/>
      <w:bCs/>
    </w:rPr>
  </w:style>
  <w:style w:type="paragraph" w:styleId="NormalWeb">
    <w:name w:val="Normal (Web)"/>
    <w:basedOn w:val="Normal"/>
    <w:uiPriority w:val="99"/>
    <w:semiHidden/>
    <w:unhideWhenUsed/>
    <w:rsid w:val="00E05D43"/>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apple-converted-space">
    <w:name w:val="apple-converted-space"/>
    <w:basedOn w:val="DefaultParagraphFont"/>
    <w:rsid w:val="00E05D43"/>
  </w:style>
  <w:style w:type="character" w:styleId="HTMLCode">
    <w:name w:val="HTML Code"/>
    <w:basedOn w:val="DefaultParagraphFont"/>
    <w:uiPriority w:val="99"/>
    <w:semiHidden/>
    <w:unhideWhenUsed/>
    <w:rsid w:val="00E05D43"/>
    <w:rPr>
      <w:rFonts w:ascii="Courier New" w:eastAsia="Times New Roman" w:hAnsi="Courier New" w:cs="Courier New"/>
      <w:sz w:val="20"/>
      <w:szCs w:val="20"/>
    </w:rPr>
  </w:style>
  <w:style w:type="character" w:customStyle="1" w:styleId="pln">
    <w:name w:val="pln"/>
    <w:basedOn w:val="DefaultParagraphFont"/>
    <w:rsid w:val="00E05D43"/>
  </w:style>
  <w:style w:type="character" w:customStyle="1" w:styleId="pun">
    <w:name w:val="pun"/>
    <w:basedOn w:val="DefaultParagraphFont"/>
    <w:rsid w:val="00E05D43"/>
  </w:style>
  <w:style w:type="character" w:customStyle="1" w:styleId="typ">
    <w:name w:val="typ"/>
    <w:basedOn w:val="DefaultParagraphFont"/>
    <w:rsid w:val="00E05D43"/>
  </w:style>
  <w:style w:type="character" w:customStyle="1" w:styleId="com">
    <w:name w:val="com"/>
    <w:basedOn w:val="DefaultParagraphFont"/>
    <w:rsid w:val="00E05D43"/>
  </w:style>
  <w:style w:type="character" w:customStyle="1" w:styleId="str">
    <w:name w:val="str"/>
    <w:basedOn w:val="DefaultParagraphFont"/>
    <w:rsid w:val="00E05D43"/>
  </w:style>
  <w:style w:type="character" w:customStyle="1" w:styleId="kwd">
    <w:name w:val="kwd"/>
    <w:basedOn w:val="DefaultParagraphFont"/>
    <w:rsid w:val="00E05D43"/>
  </w:style>
  <w:style w:type="character" w:customStyle="1" w:styleId="lit">
    <w:name w:val="lit"/>
    <w:basedOn w:val="DefaultParagraphFont"/>
    <w:rsid w:val="00E05D43"/>
  </w:style>
  <w:style w:type="character" w:styleId="Emphasis">
    <w:name w:val="Emphasis"/>
    <w:basedOn w:val="DefaultParagraphFont"/>
    <w:uiPriority w:val="20"/>
    <w:qFormat/>
    <w:rsid w:val="009C74FC"/>
    <w:rPr>
      <w:i/>
      <w:iCs/>
    </w:rPr>
  </w:style>
  <w:style w:type="character" w:styleId="CommentReference">
    <w:name w:val="annotation reference"/>
    <w:basedOn w:val="DefaultParagraphFont"/>
    <w:uiPriority w:val="99"/>
    <w:semiHidden/>
    <w:unhideWhenUsed/>
    <w:rsid w:val="00E80FA1"/>
    <w:rPr>
      <w:sz w:val="16"/>
      <w:szCs w:val="16"/>
    </w:rPr>
  </w:style>
  <w:style w:type="paragraph" w:styleId="CommentText">
    <w:name w:val="annotation text"/>
    <w:basedOn w:val="Normal"/>
    <w:link w:val="CommentTextChar"/>
    <w:uiPriority w:val="99"/>
    <w:unhideWhenUsed/>
    <w:rsid w:val="00E80FA1"/>
    <w:rPr>
      <w:sz w:val="20"/>
      <w:szCs w:val="20"/>
    </w:rPr>
  </w:style>
  <w:style w:type="character" w:customStyle="1" w:styleId="CommentTextChar">
    <w:name w:val="Comment Text Char"/>
    <w:basedOn w:val="DefaultParagraphFont"/>
    <w:link w:val="CommentText"/>
    <w:uiPriority w:val="99"/>
    <w:rsid w:val="00E80FA1"/>
    <w:rPr>
      <w:sz w:val="20"/>
      <w:szCs w:val="20"/>
    </w:rPr>
  </w:style>
  <w:style w:type="paragraph" w:styleId="CommentSubject">
    <w:name w:val="annotation subject"/>
    <w:basedOn w:val="CommentText"/>
    <w:next w:val="CommentText"/>
    <w:link w:val="CommentSubjectChar"/>
    <w:uiPriority w:val="99"/>
    <w:semiHidden/>
    <w:unhideWhenUsed/>
    <w:rsid w:val="00E80FA1"/>
    <w:rPr>
      <w:b/>
      <w:bCs/>
    </w:rPr>
  </w:style>
  <w:style w:type="character" w:customStyle="1" w:styleId="CommentSubjectChar">
    <w:name w:val="Comment Subject Char"/>
    <w:basedOn w:val="CommentTextChar"/>
    <w:link w:val="CommentSubject"/>
    <w:uiPriority w:val="99"/>
    <w:semiHidden/>
    <w:rsid w:val="00E80FA1"/>
    <w:rPr>
      <w:b/>
      <w:bCs/>
      <w:sz w:val="20"/>
      <w:szCs w:val="20"/>
    </w:rPr>
  </w:style>
  <w:style w:type="character" w:styleId="Hyperlink">
    <w:name w:val="Hyperlink"/>
    <w:basedOn w:val="DefaultParagraphFont"/>
    <w:uiPriority w:val="99"/>
    <w:unhideWhenUsed/>
    <w:rsid w:val="00E80FA1"/>
    <w:rPr>
      <w:color w:val="467886" w:themeColor="hyperlink"/>
      <w:u w:val="single"/>
    </w:rPr>
  </w:style>
  <w:style w:type="character" w:styleId="UnresolvedMention">
    <w:name w:val="Unresolved Mention"/>
    <w:basedOn w:val="DefaultParagraphFont"/>
    <w:uiPriority w:val="99"/>
    <w:semiHidden/>
    <w:unhideWhenUsed/>
    <w:rsid w:val="00E80FA1"/>
    <w:rPr>
      <w:color w:val="605E5C"/>
      <w:shd w:val="clear" w:color="auto" w:fill="E1DFDD"/>
    </w:rPr>
  </w:style>
  <w:style w:type="paragraph" w:styleId="Revision">
    <w:name w:val="Revision"/>
    <w:hidden/>
    <w:uiPriority w:val="99"/>
    <w:semiHidden/>
    <w:rsid w:val="00E80FA1"/>
    <w:pPr>
      <w:spacing w:before="0" w:after="0"/>
      <w:ind w:left="0" w:firstLine="0"/>
    </w:pPr>
  </w:style>
  <w:style w:type="paragraph" w:styleId="HTMLPreformatted">
    <w:name w:val="HTML Preformatted"/>
    <w:basedOn w:val="Normal"/>
    <w:link w:val="HTMLPreformattedChar"/>
    <w:uiPriority w:val="99"/>
    <w:semiHidden/>
    <w:unhideWhenUsed/>
    <w:rsid w:val="007908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790899"/>
    <w:rPr>
      <w:rFonts w:ascii="Courier New" w:eastAsia="Times New Roman" w:hAnsi="Courier New" w:cs="Courier New"/>
      <w:kern w:val="0"/>
      <w:sz w:val="20"/>
      <w:szCs w:val="2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6884345">
      <w:bodyDiv w:val="1"/>
      <w:marLeft w:val="0"/>
      <w:marRight w:val="0"/>
      <w:marTop w:val="0"/>
      <w:marBottom w:val="0"/>
      <w:divBdr>
        <w:top w:val="none" w:sz="0" w:space="0" w:color="auto"/>
        <w:left w:val="none" w:sz="0" w:space="0" w:color="auto"/>
        <w:bottom w:val="none" w:sz="0" w:space="0" w:color="auto"/>
        <w:right w:val="none" w:sz="0" w:space="0" w:color="auto"/>
      </w:divBdr>
      <w:divsChild>
        <w:div w:id="1069964083">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366292502">
      <w:bodyDiv w:val="1"/>
      <w:marLeft w:val="0"/>
      <w:marRight w:val="0"/>
      <w:marTop w:val="0"/>
      <w:marBottom w:val="0"/>
      <w:divBdr>
        <w:top w:val="none" w:sz="0" w:space="0" w:color="auto"/>
        <w:left w:val="none" w:sz="0" w:space="0" w:color="auto"/>
        <w:bottom w:val="none" w:sz="0" w:space="0" w:color="auto"/>
        <w:right w:val="none" w:sz="0" w:space="0" w:color="auto"/>
      </w:divBdr>
      <w:divsChild>
        <w:div w:id="1968587569">
          <w:marLeft w:val="0"/>
          <w:marRight w:val="0"/>
          <w:marTop w:val="0"/>
          <w:marBottom w:val="0"/>
          <w:divBdr>
            <w:top w:val="none" w:sz="0" w:space="0" w:color="auto"/>
            <w:left w:val="none" w:sz="0" w:space="0" w:color="auto"/>
            <w:bottom w:val="none" w:sz="0" w:space="0" w:color="auto"/>
            <w:right w:val="none" w:sz="0" w:space="0" w:color="auto"/>
          </w:divBdr>
          <w:divsChild>
            <w:div w:id="977152750">
              <w:marLeft w:val="0"/>
              <w:marRight w:val="0"/>
              <w:marTop w:val="75"/>
              <w:marBottom w:val="0"/>
              <w:divBdr>
                <w:top w:val="none" w:sz="0" w:space="0" w:color="auto"/>
                <w:left w:val="none" w:sz="0" w:space="0" w:color="auto"/>
                <w:bottom w:val="none" w:sz="0" w:space="0" w:color="auto"/>
                <w:right w:val="none" w:sz="0" w:space="0" w:color="auto"/>
              </w:divBdr>
            </w:div>
          </w:divsChild>
        </w:div>
        <w:div w:id="1343438920">
          <w:marLeft w:val="0"/>
          <w:marRight w:val="0"/>
          <w:marTop w:val="0"/>
          <w:marBottom w:val="0"/>
          <w:divBdr>
            <w:top w:val="none" w:sz="0" w:space="0" w:color="auto"/>
            <w:left w:val="none" w:sz="0" w:space="0" w:color="auto"/>
            <w:bottom w:val="none" w:sz="0" w:space="0" w:color="auto"/>
            <w:right w:val="none" w:sz="0" w:space="0" w:color="auto"/>
          </w:divBdr>
          <w:divsChild>
            <w:div w:id="49154754">
              <w:marLeft w:val="0"/>
              <w:marRight w:val="0"/>
              <w:marTop w:val="0"/>
              <w:marBottom w:val="0"/>
              <w:divBdr>
                <w:top w:val="none" w:sz="0" w:space="0" w:color="auto"/>
                <w:left w:val="none" w:sz="0" w:space="0" w:color="auto"/>
                <w:bottom w:val="none" w:sz="0" w:space="0" w:color="auto"/>
                <w:right w:val="none" w:sz="0" w:space="0" w:color="auto"/>
              </w:divBdr>
              <w:divsChild>
                <w:div w:id="2018842779">
                  <w:marLeft w:val="0"/>
                  <w:marRight w:val="0"/>
                  <w:marTop w:val="0"/>
                  <w:marBottom w:val="0"/>
                  <w:divBdr>
                    <w:top w:val="none" w:sz="0" w:space="0" w:color="auto"/>
                    <w:left w:val="none" w:sz="0" w:space="0" w:color="auto"/>
                    <w:bottom w:val="none" w:sz="0" w:space="0" w:color="auto"/>
                    <w:right w:val="none" w:sz="0" w:space="0" w:color="auto"/>
                  </w:divBdr>
                  <w:divsChild>
                    <w:div w:id="959872839">
                      <w:marLeft w:val="0"/>
                      <w:marRight w:val="0"/>
                      <w:marTop w:val="0"/>
                      <w:marBottom w:val="0"/>
                      <w:divBdr>
                        <w:top w:val="none" w:sz="0" w:space="0" w:color="auto"/>
                        <w:left w:val="none" w:sz="0" w:space="0" w:color="auto"/>
                        <w:bottom w:val="none" w:sz="0" w:space="0" w:color="auto"/>
                        <w:right w:val="none" w:sz="0" w:space="0" w:color="auto"/>
                      </w:divBdr>
                      <w:divsChild>
                        <w:div w:id="2138906638">
                          <w:marLeft w:val="0"/>
                          <w:marRight w:val="0"/>
                          <w:marTop w:val="0"/>
                          <w:marBottom w:val="0"/>
                          <w:divBdr>
                            <w:top w:val="none" w:sz="0" w:space="0" w:color="auto"/>
                            <w:left w:val="none" w:sz="0" w:space="0" w:color="auto"/>
                            <w:bottom w:val="none" w:sz="0" w:space="0" w:color="auto"/>
                            <w:right w:val="none" w:sz="0" w:space="0" w:color="auto"/>
                          </w:divBdr>
                          <w:divsChild>
                            <w:div w:id="1935742502">
                              <w:blockQuote w:val="1"/>
                              <w:marLeft w:val="0"/>
                              <w:marRight w:val="0"/>
                              <w:marTop w:val="150"/>
                              <w:marBottom w:val="150"/>
                              <w:divBdr>
                                <w:top w:val="none" w:sz="0" w:space="0" w:color="auto"/>
                                <w:left w:val="none" w:sz="0" w:space="0" w:color="auto"/>
                                <w:bottom w:val="none" w:sz="0" w:space="0" w:color="auto"/>
                                <w:right w:val="none" w:sz="0" w:space="0" w:color="auto"/>
                              </w:divBdr>
                            </w:div>
                            <w:div w:id="1144010458">
                              <w:blockQuote w:val="1"/>
                              <w:marLeft w:val="0"/>
                              <w:marRight w:val="0"/>
                              <w:marTop w:val="150"/>
                              <w:marBottom w:val="150"/>
                              <w:divBdr>
                                <w:top w:val="none" w:sz="0" w:space="0" w:color="auto"/>
                                <w:left w:val="none" w:sz="0" w:space="0" w:color="auto"/>
                                <w:bottom w:val="none" w:sz="0" w:space="0" w:color="auto"/>
                                <w:right w:val="none" w:sz="0" w:space="0" w:color="auto"/>
                              </w:divBdr>
                            </w:div>
                            <w:div w:id="1074082308">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747510">
      <w:bodyDiv w:val="1"/>
      <w:marLeft w:val="0"/>
      <w:marRight w:val="0"/>
      <w:marTop w:val="0"/>
      <w:marBottom w:val="0"/>
      <w:divBdr>
        <w:top w:val="none" w:sz="0" w:space="0" w:color="auto"/>
        <w:left w:val="none" w:sz="0" w:space="0" w:color="auto"/>
        <w:bottom w:val="none" w:sz="0" w:space="0" w:color="auto"/>
        <w:right w:val="none" w:sz="0" w:space="0" w:color="auto"/>
      </w:divBdr>
    </w:div>
    <w:div w:id="565147030">
      <w:bodyDiv w:val="1"/>
      <w:marLeft w:val="0"/>
      <w:marRight w:val="0"/>
      <w:marTop w:val="0"/>
      <w:marBottom w:val="0"/>
      <w:divBdr>
        <w:top w:val="none" w:sz="0" w:space="0" w:color="auto"/>
        <w:left w:val="none" w:sz="0" w:space="0" w:color="auto"/>
        <w:bottom w:val="none" w:sz="0" w:space="0" w:color="auto"/>
        <w:right w:val="none" w:sz="0" w:space="0" w:color="auto"/>
      </w:divBdr>
      <w:divsChild>
        <w:div w:id="887030522">
          <w:marLeft w:val="0"/>
          <w:marRight w:val="0"/>
          <w:marTop w:val="0"/>
          <w:marBottom w:val="0"/>
          <w:divBdr>
            <w:top w:val="none" w:sz="0" w:space="0" w:color="auto"/>
            <w:left w:val="none" w:sz="0" w:space="0" w:color="auto"/>
            <w:bottom w:val="none" w:sz="0" w:space="0" w:color="auto"/>
            <w:right w:val="none" w:sz="0" w:space="0" w:color="auto"/>
          </w:divBdr>
          <w:divsChild>
            <w:div w:id="822503479">
              <w:marLeft w:val="0"/>
              <w:marRight w:val="0"/>
              <w:marTop w:val="75"/>
              <w:marBottom w:val="0"/>
              <w:divBdr>
                <w:top w:val="none" w:sz="0" w:space="0" w:color="auto"/>
                <w:left w:val="none" w:sz="0" w:space="0" w:color="auto"/>
                <w:bottom w:val="none" w:sz="0" w:space="0" w:color="auto"/>
                <w:right w:val="none" w:sz="0" w:space="0" w:color="auto"/>
              </w:divBdr>
            </w:div>
          </w:divsChild>
        </w:div>
        <w:div w:id="543296016">
          <w:marLeft w:val="0"/>
          <w:marRight w:val="0"/>
          <w:marTop w:val="0"/>
          <w:marBottom w:val="0"/>
          <w:divBdr>
            <w:top w:val="none" w:sz="0" w:space="0" w:color="auto"/>
            <w:left w:val="none" w:sz="0" w:space="0" w:color="auto"/>
            <w:bottom w:val="none" w:sz="0" w:space="0" w:color="auto"/>
            <w:right w:val="none" w:sz="0" w:space="0" w:color="auto"/>
          </w:divBdr>
          <w:divsChild>
            <w:div w:id="305471137">
              <w:marLeft w:val="0"/>
              <w:marRight w:val="0"/>
              <w:marTop w:val="0"/>
              <w:marBottom w:val="0"/>
              <w:divBdr>
                <w:top w:val="none" w:sz="0" w:space="0" w:color="auto"/>
                <w:left w:val="none" w:sz="0" w:space="0" w:color="auto"/>
                <w:bottom w:val="none" w:sz="0" w:space="0" w:color="auto"/>
                <w:right w:val="none" w:sz="0" w:space="0" w:color="auto"/>
              </w:divBdr>
              <w:divsChild>
                <w:div w:id="395008323">
                  <w:marLeft w:val="0"/>
                  <w:marRight w:val="0"/>
                  <w:marTop w:val="0"/>
                  <w:marBottom w:val="0"/>
                  <w:divBdr>
                    <w:top w:val="none" w:sz="0" w:space="0" w:color="auto"/>
                    <w:left w:val="none" w:sz="0" w:space="0" w:color="auto"/>
                    <w:bottom w:val="none" w:sz="0" w:space="0" w:color="auto"/>
                    <w:right w:val="none" w:sz="0" w:space="0" w:color="auto"/>
                  </w:divBdr>
                  <w:divsChild>
                    <w:div w:id="708065478">
                      <w:marLeft w:val="0"/>
                      <w:marRight w:val="0"/>
                      <w:marTop w:val="0"/>
                      <w:marBottom w:val="0"/>
                      <w:divBdr>
                        <w:top w:val="none" w:sz="0" w:space="0" w:color="auto"/>
                        <w:left w:val="none" w:sz="0" w:space="0" w:color="auto"/>
                        <w:bottom w:val="none" w:sz="0" w:space="0" w:color="auto"/>
                        <w:right w:val="none" w:sz="0" w:space="0" w:color="auto"/>
                      </w:divBdr>
                      <w:divsChild>
                        <w:div w:id="396438602">
                          <w:marLeft w:val="0"/>
                          <w:marRight w:val="0"/>
                          <w:marTop w:val="0"/>
                          <w:marBottom w:val="0"/>
                          <w:divBdr>
                            <w:top w:val="none" w:sz="0" w:space="0" w:color="auto"/>
                            <w:left w:val="none" w:sz="0" w:space="0" w:color="auto"/>
                            <w:bottom w:val="none" w:sz="0" w:space="0" w:color="auto"/>
                            <w:right w:val="none" w:sz="0" w:space="0" w:color="auto"/>
                          </w:divBdr>
                          <w:divsChild>
                            <w:div w:id="1334533657">
                              <w:blockQuote w:val="1"/>
                              <w:marLeft w:val="0"/>
                              <w:marRight w:val="0"/>
                              <w:marTop w:val="150"/>
                              <w:marBottom w:val="150"/>
                              <w:divBdr>
                                <w:top w:val="none" w:sz="0" w:space="0" w:color="auto"/>
                                <w:left w:val="none" w:sz="0" w:space="0" w:color="auto"/>
                                <w:bottom w:val="none" w:sz="0" w:space="0" w:color="auto"/>
                                <w:right w:val="none" w:sz="0" w:space="0" w:color="auto"/>
                              </w:divBdr>
                            </w:div>
                            <w:div w:id="63335767">
                              <w:blockQuote w:val="1"/>
                              <w:marLeft w:val="0"/>
                              <w:marRight w:val="0"/>
                              <w:marTop w:val="150"/>
                              <w:marBottom w:val="150"/>
                              <w:divBdr>
                                <w:top w:val="none" w:sz="0" w:space="0" w:color="auto"/>
                                <w:left w:val="none" w:sz="0" w:space="0" w:color="auto"/>
                                <w:bottom w:val="none" w:sz="0" w:space="0" w:color="auto"/>
                                <w:right w:val="none" w:sz="0" w:space="0" w:color="auto"/>
                              </w:divBdr>
                            </w:div>
                            <w:div w:id="1987659236">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7610395">
      <w:bodyDiv w:val="1"/>
      <w:marLeft w:val="0"/>
      <w:marRight w:val="0"/>
      <w:marTop w:val="0"/>
      <w:marBottom w:val="0"/>
      <w:divBdr>
        <w:top w:val="none" w:sz="0" w:space="0" w:color="auto"/>
        <w:left w:val="none" w:sz="0" w:space="0" w:color="auto"/>
        <w:bottom w:val="none" w:sz="0" w:space="0" w:color="auto"/>
        <w:right w:val="none" w:sz="0" w:space="0" w:color="auto"/>
      </w:divBdr>
      <w:divsChild>
        <w:div w:id="1586260707">
          <w:blockQuote w:val="1"/>
          <w:marLeft w:val="0"/>
          <w:marRight w:val="0"/>
          <w:marTop w:val="150"/>
          <w:marBottom w:val="150"/>
          <w:divBdr>
            <w:top w:val="none" w:sz="0" w:space="0" w:color="auto"/>
            <w:left w:val="none" w:sz="0" w:space="0" w:color="auto"/>
            <w:bottom w:val="none" w:sz="0" w:space="0" w:color="auto"/>
            <w:right w:val="none" w:sz="0" w:space="0" w:color="auto"/>
          </w:divBdr>
        </w:div>
        <w:div w:id="397047683">
          <w:blockQuote w:val="1"/>
          <w:marLeft w:val="0"/>
          <w:marRight w:val="0"/>
          <w:marTop w:val="150"/>
          <w:marBottom w:val="150"/>
          <w:divBdr>
            <w:top w:val="none" w:sz="0" w:space="0" w:color="auto"/>
            <w:left w:val="none" w:sz="0" w:space="0" w:color="auto"/>
            <w:bottom w:val="none" w:sz="0" w:space="0" w:color="auto"/>
            <w:right w:val="none" w:sz="0" w:space="0" w:color="auto"/>
          </w:divBdr>
        </w:div>
        <w:div w:id="247227271">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747650992">
      <w:bodyDiv w:val="1"/>
      <w:marLeft w:val="0"/>
      <w:marRight w:val="0"/>
      <w:marTop w:val="0"/>
      <w:marBottom w:val="0"/>
      <w:divBdr>
        <w:top w:val="none" w:sz="0" w:space="0" w:color="auto"/>
        <w:left w:val="none" w:sz="0" w:space="0" w:color="auto"/>
        <w:bottom w:val="none" w:sz="0" w:space="0" w:color="auto"/>
        <w:right w:val="none" w:sz="0" w:space="0" w:color="auto"/>
      </w:divBdr>
    </w:div>
    <w:div w:id="834220587">
      <w:bodyDiv w:val="1"/>
      <w:marLeft w:val="0"/>
      <w:marRight w:val="0"/>
      <w:marTop w:val="0"/>
      <w:marBottom w:val="0"/>
      <w:divBdr>
        <w:top w:val="none" w:sz="0" w:space="0" w:color="auto"/>
        <w:left w:val="none" w:sz="0" w:space="0" w:color="auto"/>
        <w:bottom w:val="none" w:sz="0" w:space="0" w:color="auto"/>
        <w:right w:val="none" w:sz="0" w:space="0" w:color="auto"/>
      </w:divBdr>
    </w:div>
    <w:div w:id="904608386">
      <w:bodyDiv w:val="1"/>
      <w:marLeft w:val="0"/>
      <w:marRight w:val="0"/>
      <w:marTop w:val="0"/>
      <w:marBottom w:val="0"/>
      <w:divBdr>
        <w:top w:val="none" w:sz="0" w:space="0" w:color="auto"/>
        <w:left w:val="none" w:sz="0" w:space="0" w:color="auto"/>
        <w:bottom w:val="none" w:sz="0" w:space="0" w:color="auto"/>
        <w:right w:val="none" w:sz="0" w:space="0" w:color="auto"/>
      </w:divBdr>
      <w:divsChild>
        <w:div w:id="172885721">
          <w:blockQuote w:val="1"/>
          <w:marLeft w:val="0"/>
          <w:marRight w:val="0"/>
          <w:marTop w:val="150"/>
          <w:marBottom w:val="150"/>
          <w:divBdr>
            <w:top w:val="none" w:sz="0" w:space="0" w:color="auto"/>
            <w:left w:val="none" w:sz="0" w:space="0" w:color="auto"/>
            <w:bottom w:val="none" w:sz="0" w:space="0" w:color="auto"/>
            <w:right w:val="none" w:sz="0" w:space="0" w:color="auto"/>
          </w:divBdr>
        </w:div>
        <w:div w:id="967660615">
          <w:blockQuote w:val="1"/>
          <w:marLeft w:val="0"/>
          <w:marRight w:val="0"/>
          <w:marTop w:val="150"/>
          <w:marBottom w:val="150"/>
          <w:divBdr>
            <w:top w:val="none" w:sz="0" w:space="0" w:color="auto"/>
            <w:left w:val="none" w:sz="0" w:space="0" w:color="auto"/>
            <w:bottom w:val="none" w:sz="0" w:space="0" w:color="auto"/>
            <w:right w:val="none" w:sz="0" w:space="0" w:color="auto"/>
          </w:divBdr>
        </w:div>
        <w:div w:id="485051320">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914584964">
      <w:bodyDiv w:val="1"/>
      <w:marLeft w:val="0"/>
      <w:marRight w:val="0"/>
      <w:marTop w:val="0"/>
      <w:marBottom w:val="0"/>
      <w:divBdr>
        <w:top w:val="none" w:sz="0" w:space="0" w:color="auto"/>
        <w:left w:val="none" w:sz="0" w:space="0" w:color="auto"/>
        <w:bottom w:val="none" w:sz="0" w:space="0" w:color="auto"/>
        <w:right w:val="none" w:sz="0" w:space="0" w:color="auto"/>
      </w:divBdr>
    </w:div>
    <w:div w:id="997076847">
      <w:bodyDiv w:val="1"/>
      <w:marLeft w:val="0"/>
      <w:marRight w:val="0"/>
      <w:marTop w:val="0"/>
      <w:marBottom w:val="0"/>
      <w:divBdr>
        <w:top w:val="none" w:sz="0" w:space="0" w:color="auto"/>
        <w:left w:val="none" w:sz="0" w:space="0" w:color="auto"/>
        <w:bottom w:val="none" w:sz="0" w:space="0" w:color="auto"/>
        <w:right w:val="none" w:sz="0" w:space="0" w:color="auto"/>
      </w:divBdr>
    </w:div>
    <w:div w:id="1106265465">
      <w:bodyDiv w:val="1"/>
      <w:marLeft w:val="0"/>
      <w:marRight w:val="0"/>
      <w:marTop w:val="0"/>
      <w:marBottom w:val="0"/>
      <w:divBdr>
        <w:top w:val="none" w:sz="0" w:space="0" w:color="auto"/>
        <w:left w:val="none" w:sz="0" w:space="0" w:color="auto"/>
        <w:bottom w:val="none" w:sz="0" w:space="0" w:color="auto"/>
        <w:right w:val="none" w:sz="0" w:space="0" w:color="auto"/>
      </w:divBdr>
      <w:divsChild>
        <w:div w:id="403722288">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205559893">
      <w:bodyDiv w:val="1"/>
      <w:marLeft w:val="0"/>
      <w:marRight w:val="0"/>
      <w:marTop w:val="0"/>
      <w:marBottom w:val="0"/>
      <w:divBdr>
        <w:top w:val="none" w:sz="0" w:space="0" w:color="auto"/>
        <w:left w:val="none" w:sz="0" w:space="0" w:color="auto"/>
        <w:bottom w:val="none" w:sz="0" w:space="0" w:color="auto"/>
        <w:right w:val="none" w:sz="0" w:space="0" w:color="auto"/>
      </w:divBdr>
      <w:divsChild>
        <w:div w:id="472253611">
          <w:blockQuote w:val="1"/>
          <w:marLeft w:val="0"/>
          <w:marRight w:val="0"/>
          <w:marTop w:val="150"/>
          <w:marBottom w:val="150"/>
          <w:divBdr>
            <w:top w:val="none" w:sz="0" w:space="0" w:color="auto"/>
            <w:left w:val="none" w:sz="0" w:space="0" w:color="auto"/>
            <w:bottom w:val="none" w:sz="0" w:space="0" w:color="auto"/>
            <w:right w:val="none" w:sz="0" w:space="0" w:color="auto"/>
          </w:divBdr>
        </w:div>
        <w:div w:id="565534827">
          <w:blockQuote w:val="1"/>
          <w:marLeft w:val="0"/>
          <w:marRight w:val="0"/>
          <w:marTop w:val="150"/>
          <w:marBottom w:val="150"/>
          <w:divBdr>
            <w:top w:val="none" w:sz="0" w:space="0" w:color="auto"/>
            <w:left w:val="none" w:sz="0" w:space="0" w:color="auto"/>
            <w:bottom w:val="none" w:sz="0" w:space="0" w:color="auto"/>
            <w:right w:val="none" w:sz="0" w:space="0" w:color="auto"/>
          </w:divBdr>
        </w:div>
        <w:div w:id="894775089">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399285488">
      <w:bodyDiv w:val="1"/>
      <w:marLeft w:val="0"/>
      <w:marRight w:val="0"/>
      <w:marTop w:val="0"/>
      <w:marBottom w:val="0"/>
      <w:divBdr>
        <w:top w:val="none" w:sz="0" w:space="0" w:color="auto"/>
        <w:left w:val="none" w:sz="0" w:space="0" w:color="auto"/>
        <w:bottom w:val="none" w:sz="0" w:space="0" w:color="auto"/>
        <w:right w:val="none" w:sz="0" w:space="0" w:color="auto"/>
      </w:divBdr>
    </w:div>
    <w:div w:id="1409617515">
      <w:bodyDiv w:val="1"/>
      <w:marLeft w:val="0"/>
      <w:marRight w:val="0"/>
      <w:marTop w:val="0"/>
      <w:marBottom w:val="0"/>
      <w:divBdr>
        <w:top w:val="none" w:sz="0" w:space="0" w:color="auto"/>
        <w:left w:val="none" w:sz="0" w:space="0" w:color="auto"/>
        <w:bottom w:val="none" w:sz="0" w:space="0" w:color="auto"/>
        <w:right w:val="none" w:sz="0" w:space="0" w:color="auto"/>
      </w:divBdr>
      <w:divsChild>
        <w:div w:id="696152979">
          <w:blockQuote w:val="1"/>
          <w:marLeft w:val="0"/>
          <w:marRight w:val="0"/>
          <w:marTop w:val="150"/>
          <w:marBottom w:val="150"/>
          <w:divBdr>
            <w:top w:val="none" w:sz="0" w:space="0" w:color="auto"/>
            <w:left w:val="none" w:sz="0" w:space="0" w:color="auto"/>
            <w:bottom w:val="none" w:sz="0" w:space="0" w:color="auto"/>
            <w:right w:val="none" w:sz="0" w:space="0" w:color="auto"/>
          </w:divBdr>
        </w:div>
        <w:div w:id="352149672">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554659582">
      <w:bodyDiv w:val="1"/>
      <w:marLeft w:val="0"/>
      <w:marRight w:val="0"/>
      <w:marTop w:val="0"/>
      <w:marBottom w:val="0"/>
      <w:divBdr>
        <w:top w:val="none" w:sz="0" w:space="0" w:color="auto"/>
        <w:left w:val="none" w:sz="0" w:space="0" w:color="auto"/>
        <w:bottom w:val="none" w:sz="0" w:space="0" w:color="auto"/>
        <w:right w:val="none" w:sz="0" w:space="0" w:color="auto"/>
      </w:divBdr>
      <w:divsChild>
        <w:div w:id="1093893606">
          <w:blockQuote w:val="1"/>
          <w:marLeft w:val="0"/>
          <w:marRight w:val="0"/>
          <w:marTop w:val="150"/>
          <w:marBottom w:val="150"/>
          <w:divBdr>
            <w:top w:val="none" w:sz="0" w:space="0" w:color="auto"/>
            <w:left w:val="none" w:sz="0" w:space="0" w:color="auto"/>
            <w:bottom w:val="none" w:sz="0" w:space="0" w:color="auto"/>
            <w:right w:val="none" w:sz="0" w:space="0" w:color="auto"/>
          </w:divBdr>
        </w:div>
        <w:div w:id="711730431">
          <w:blockQuote w:val="1"/>
          <w:marLeft w:val="0"/>
          <w:marRight w:val="0"/>
          <w:marTop w:val="150"/>
          <w:marBottom w:val="150"/>
          <w:divBdr>
            <w:top w:val="none" w:sz="0" w:space="0" w:color="auto"/>
            <w:left w:val="none" w:sz="0" w:space="0" w:color="auto"/>
            <w:bottom w:val="none" w:sz="0" w:space="0" w:color="auto"/>
            <w:right w:val="none" w:sz="0" w:space="0" w:color="auto"/>
          </w:divBdr>
        </w:div>
        <w:div w:id="1573538037">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944147201">
      <w:bodyDiv w:val="1"/>
      <w:marLeft w:val="0"/>
      <w:marRight w:val="0"/>
      <w:marTop w:val="0"/>
      <w:marBottom w:val="0"/>
      <w:divBdr>
        <w:top w:val="none" w:sz="0" w:space="0" w:color="auto"/>
        <w:left w:val="none" w:sz="0" w:space="0" w:color="auto"/>
        <w:bottom w:val="none" w:sz="0" w:space="0" w:color="auto"/>
        <w:right w:val="none" w:sz="0" w:space="0" w:color="auto"/>
      </w:divBdr>
      <w:divsChild>
        <w:div w:id="2061898606">
          <w:blockQuote w:val="1"/>
          <w:marLeft w:val="0"/>
          <w:marRight w:val="0"/>
          <w:marTop w:val="150"/>
          <w:marBottom w:val="150"/>
          <w:divBdr>
            <w:top w:val="none" w:sz="0" w:space="0" w:color="auto"/>
            <w:left w:val="none" w:sz="0" w:space="0" w:color="auto"/>
            <w:bottom w:val="none" w:sz="0" w:space="0" w:color="auto"/>
            <w:right w:val="none" w:sz="0" w:space="0" w:color="auto"/>
          </w:divBdr>
        </w:div>
        <w:div w:id="1295871388">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2044592172">
      <w:bodyDiv w:val="1"/>
      <w:marLeft w:val="0"/>
      <w:marRight w:val="0"/>
      <w:marTop w:val="0"/>
      <w:marBottom w:val="0"/>
      <w:divBdr>
        <w:top w:val="none" w:sz="0" w:space="0" w:color="auto"/>
        <w:left w:val="none" w:sz="0" w:space="0" w:color="auto"/>
        <w:bottom w:val="none" w:sz="0" w:space="0" w:color="auto"/>
        <w:right w:val="none" w:sz="0" w:space="0" w:color="auto"/>
      </w:divBdr>
      <w:divsChild>
        <w:div w:id="1515223206">
          <w:blockQuote w:val="1"/>
          <w:marLeft w:val="0"/>
          <w:marRight w:val="0"/>
          <w:marTop w:val="150"/>
          <w:marBottom w:val="150"/>
          <w:divBdr>
            <w:top w:val="none" w:sz="0" w:space="0" w:color="auto"/>
            <w:left w:val="none" w:sz="0" w:space="0" w:color="auto"/>
            <w:bottom w:val="none" w:sz="0" w:space="0" w:color="auto"/>
            <w:right w:val="none" w:sz="0" w:space="0" w:color="auto"/>
          </w:divBdr>
        </w:div>
        <w:div w:id="677660184">
          <w:blockQuote w:val="1"/>
          <w:marLeft w:val="0"/>
          <w:marRight w:val="0"/>
          <w:marTop w:val="150"/>
          <w:marBottom w:val="150"/>
          <w:divBdr>
            <w:top w:val="none" w:sz="0" w:space="0" w:color="auto"/>
            <w:left w:val="none" w:sz="0" w:space="0" w:color="auto"/>
            <w:bottom w:val="none" w:sz="0" w:space="0" w:color="auto"/>
            <w:right w:val="none" w:sz="0" w:space="0" w:color="auto"/>
          </w:divBdr>
        </w:div>
        <w:div w:id="65609400">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2096127958">
      <w:bodyDiv w:val="1"/>
      <w:marLeft w:val="0"/>
      <w:marRight w:val="0"/>
      <w:marTop w:val="0"/>
      <w:marBottom w:val="0"/>
      <w:divBdr>
        <w:top w:val="none" w:sz="0" w:space="0" w:color="auto"/>
        <w:left w:val="none" w:sz="0" w:space="0" w:color="auto"/>
        <w:bottom w:val="none" w:sz="0" w:space="0" w:color="auto"/>
        <w:right w:val="none" w:sz="0" w:space="0" w:color="auto"/>
      </w:divBdr>
      <w:divsChild>
        <w:div w:id="1375695084">
          <w:blockQuote w:val="1"/>
          <w:marLeft w:val="0"/>
          <w:marRight w:val="0"/>
          <w:marTop w:val="150"/>
          <w:marBottom w:val="150"/>
          <w:divBdr>
            <w:top w:val="none" w:sz="0" w:space="0" w:color="auto"/>
            <w:left w:val="none" w:sz="0" w:space="0" w:color="auto"/>
            <w:bottom w:val="none" w:sz="0" w:space="0" w:color="auto"/>
            <w:right w:val="none" w:sz="0" w:space="0" w:color="auto"/>
          </w:divBdr>
        </w:div>
        <w:div w:id="1088504303">
          <w:blockQuote w:val="1"/>
          <w:marLeft w:val="0"/>
          <w:marRight w:val="0"/>
          <w:marTop w:val="150"/>
          <w:marBottom w:val="150"/>
          <w:divBdr>
            <w:top w:val="none" w:sz="0" w:space="0" w:color="auto"/>
            <w:left w:val="none" w:sz="0" w:space="0" w:color="auto"/>
            <w:bottom w:val="none" w:sz="0" w:space="0" w:color="auto"/>
            <w:right w:val="none" w:sz="0" w:space="0" w:color="auto"/>
          </w:divBdr>
        </w:div>
        <w:div w:id="1170294087">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ettings" Target="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microsoft.com/office/2011/relationships/commentsExtended" Target="commentsExtended.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8/08/relationships/commentsExtensible" Target="commentsExtensible.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fontTable" Target="fontTable.xml"/><Relationship Id="rId4" Type="http://schemas.openxmlformats.org/officeDocument/2006/relationships/styles" Target="styles.xml"/><Relationship Id="rId9" Type="http://schemas.microsoft.com/office/2016/09/relationships/commentsIds" Target="commentsId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comments" Target="comment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microsoft.com/office/2011/relationships/people" Target="people.xml"/><Relationship Id="rId61" Type="http://schemas.openxmlformats.org/officeDocument/2006/relationships/image" Target="media/image51.png"/><Relationship Id="rId82"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1352BD38761E44BED540C0DF005166" ma:contentTypeVersion="33" ma:contentTypeDescription="Create a new document." ma:contentTypeScope="" ma:versionID="cddfb793beb0d79855fd4fc8bdeca954">
  <xsd:schema xmlns:xsd="http://www.w3.org/2001/XMLSchema" xmlns:xs="http://www.w3.org/2001/XMLSchema" xmlns:p="http://schemas.microsoft.com/office/2006/metadata/properties" xmlns:ns1="http://schemas.microsoft.com/sharepoint/v3" xmlns:ns2="8ef809a0-ee5c-4f7c-93f4-54335103f45d" xmlns:ns3="7d8eff29-6c54-442a-b227-cf62f770eb0b" targetNamespace="http://schemas.microsoft.com/office/2006/metadata/properties" ma:root="true" ma:fieldsID="f1532f4d286e31cb819eb021455212e2" ns1:_="" ns2:_="" ns3:_="">
    <xsd:import namespace="http://schemas.microsoft.com/sharepoint/v3"/>
    <xsd:import namespace="8ef809a0-ee5c-4f7c-93f4-54335103f45d"/>
    <xsd:import namespace="7d8eff29-6c54-442a-b227-cf62f770eb0b"/>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lcf76f155ced4ddcb4097134ff3c332f" minOccurs="0"/>
                <xsd:element ref="ns3:TaxCatchAll" minOccurs="0"/>
                <xsd:element ref="ns2:MediaServiceDateTaken" minOccurs="0"/>
                <xsd:element ref="ns3:SharedWithUsers" minOccurs="0"/>
                <xsd:element ref="ns3:SharedWithDetails" minOccurs="0"/>
                <xsd:element ref="ns1:_ip_UnifiedCompliancePolicyProperties" minOccurs="0"/>
                <xsd:element ref="ns1:_ip_UnifiedCompliancePolicyUIAction" minOccurs="0"/>
                <xsd:element ref="ns2:LastUsedinFY" minOccurs="0"/>
                <xsd:element ref="ns2:Event" minOccurs="0"/>
                <xsd:element ref="ns2:MediaServiceSearchProperties" minOccurs="0"/>
                <xsd:element ref="ns2:CourseExecutionStartDate" minOccurs="0"/>
                <xsd:element ref="ns2:WorkshopExecutionDescription" minOccurs="0"/>
                <xsd:element ref="ns2:Country_x002f_regionofExecution" minOccurs="0"/>
                <xsd:element ref="ns2:f6418541-2d6e-4e1a-99dd-033c96f75490CountryOrRegion" minOccurs="0"/>
                <xsd:element ref="ns2:f6418541-2d6e-4e1a-99dd-033c96f75490State" minOccurs="0"/>
                <xsd:element ref="ns2:f6418541-2d6e-4e1a-99dd-033c96f75490City" minOccurs="0"/>
                <xsd:element ref="ns2:f6418541-2d6e-4e1a-99dd-033c96f75490PostalCode" minOccurs="0"/>
                <xsd:element ref="ns2:f6418541-2d6e-4e1a-99dd-033c96f75490Street" minOccurs="0"/>
                <xsd:element ref="ns2:f6418541-2d6e-4e1a-99dd-033c96f75490GeoLoc" minOccurs="0"/>
                <xsd:element ref="ns2:f6418541-2d6e-4e1a-99dd-033c96f75490DispName" minOccurs="0"/>
                <xsd:element ref="ns2:ContentReferenceLinkOnOD" minOccurs="0"/>
                <xsd:element ref="ns2:MediaServiceObjectDetectorVersions" minOccurs="0"/>
                <xsd:element ref="ns2:TranslatedLang"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Unified Compliance Policy Properties" ma:hidden="true" ma:internalName="_ip_UnifiedCompliancePolicyProperties">
      <xsd:simpleType>
        <xsd:restriction base="dms:Note"/>
      </xsd:simpleType>
    </xsd:element>
    <xsd:element name="_ip_UnifiedCompliancePolicyUIAction" ma:index="23"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ef809a0-ee5c-4f7c-93f4-54335103f4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Extracted Text" ma:internalName="MediaServiceOCR" ma:readOnly="true">
      <xsd:simpleType>
        <xsd:restriction base="dms:Note">
          <xsd:maxLength value="255"/>
        </xsd:restriction>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LengthInSeconds" ma:index="15" nillable="true" ma:displayName="Length (seconds)"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930277b3-e6f5-42ab-ac40-238f948c8d3f" ma:termSetId="09814cd3-568e-fe90-9814-8d621ff8fb84" ma:anchorId="fba54fb3-c3e1-fe81-a776-ca4b69148c4d" ma:open="true" ma:isKeyword="false">
      <xsd:complexType>
        <xsd:sequence>
          <xsd:element ref="pc:Terms" minOccurs="0" maxOccurs="1"/>
        </xsd:sequence>
      </xsd:complexType>
    </xsd:element>
    <xsd:element name="MediaServiceDateTaken" ma:index="19" nillable="true" ma:displayName="MediaServiceDateTaken" ma:hidden="true" ma:internalName="MediaServiceDateTaken" ma:readOnly="true">
      <xsd:simpleType>
        <xsd:restriction base="dms:Text"/>
      </xsd:simpleType>
    </xsd:element>
    <xsd:element name="LastUsedinFY" ma:index="24" nillable="true" ma:displayName="Last Used in FY" ma:default="FY24" ma:format="Dropdown" ma:internalName="LastUsedinFY">
      <xsd:simpleType>
        <xsd:restriction base="dms:Choice">
          <xsd:enumeration value="FY21"/>
          <xsd:enumeration value="FY22"/>
          <xsd:enumeration value="FY23"/>
          <xsd:enumeration value="FY24"/>
        </xsd:restriction>
      </xsd:simpleType>
    </xsd:element>
    <xsd:element name="Event" ma:index="25" nillable="true" ma:displayName="Event" ma:default="Other" ma:format="Dropdown" ma:internalName="Event">
      <xsd:simpleType>
        <xsd:restriction base="dms:Choice">
          <xsd:enumeration value="Depth"/>
          <xsd:enumeration value="MCLP"/>
          <xsd:enumeration value="Other"/>
        </xsd:restriction>
      </xsd:simpleType>
    </xsd:element>
    <xsd:element name="MediaServiceSearchProperties" ma:index="26" nillable="true" ma:displayName="MediaServiceSearchProperties" ma:hidden="true" ma:internalName="MediaServiceSearchProperties" ma:readOnly="true">
      <xsd:simpleType>
        <xsd:restriction base="dms:Note"/>
      </xsd:simpleType>
    </xsd:element>
    <xsd:element name="CourseExecutionStartDate" ma:index="27" nillable="true" ma:displayName="CourseExecutionStartDate" ma:description="Emter the start date of this execution" ma:format="DateOnly" ma:internalName="CourseExecutionStartDate">
      <xsd:simpleType>
        <xsd:restriction base="dms:DateTime"/>
      </xsd:simpleType>
    </xsd:element>
    <xsd:element name="WorkshopExecutionDescription" ma:index="28" nillable="true" ma:displayName="Workshop Execution Description" ma:description="Which workshop was executed?" ma:format="Dropdown" ma:internalName="WorkshopExecutionDescription">
      <xsd:simpleType>
        <xsd:restriction base="dms:Note">
          <xsd:maxLength value="255"/>
        </xsd:restriction>
      </xsd:simpleType>
    </xsd:element>
    <xsd:element name="Country_x002f_regionofExecution" ma:index="29" nillable="true" ma:displayName="Country/region of Execution" ma:description="Provide country name" ma:format="Dropdown" ma:internalName="Country_x002f_regionofExecution">
      <xsd:simpleType>
        <xsd:restriction base="dms:Unknown"/>
      </xsd:simpleType>
    </xsd:element>
    <xsd:element name="f6418541-2d6e-4e1a-99dd-033c96f75490CountryOrRegion" ma:index="30" nillable="true" ma:displayName="Country/region of Execution: Country/Region" ma:internalName="CountryOrRegion" ma:readOnly="true">
      <xsd:simpleType>
        <xsd:restriction base="dms:Text"/>
      </xsd:simpleType>
    </xsd:element>
    <xsd:element name="f6418541-2d6e-4e1a-99dd-033c96f75490State" ma:index="31" nillable="true" ma:displayName="Country/region of Execution: State" ma:internalName="State" ma:readOnly="true">
      <xsd:simpleType>
        <xsd:restriction base="dms:Text"/>
      </xsd:simpleType>
    </xsd:element>
    <xsd:element name="f6418541-2d6e-4e1a-99dd-033c96f75490City" ma:index="32" nillable="true" ma:displayName="Country/region of Execution: City" ma:internalName="City" ma:readOnly="true">
      <xsd:simpleType>
        <xsd:restriction base="dms:Text"/>
      </xsd:simpleType>
    </xsd:element>
    <xsd:element name="f6418541-2d6e-4e1a-99dd-033c96f75490PostalCode" ma:index="33" nillable="true" ma:displayName="Country/region of Execution: Postal Code" ma:internalName="PostalCode" ma:readOnly="true">
      <xsd:simpleType>
        <xsd:restriction base="dms:Text"/>
      </xsd:simpleType>
    </xsd:element>
    <xsd:element name="f6418541-2d6e-4e1a-99dd-033c96f75490Street" ma:index="34" nillable="true" ma:displayName="Country/region of Execution: Street" ma:internalName="Street" ma:readOnly="true">
      <xsd:simpleType>
        <xsd:restriction base="dms:Text"/>
      </xsd:simpleType>
    </xsd:element>
    <xsd:element name="f6418541-2d6e-4e1a-99dd-033c96f75490GeoLoc" ma:index="35" nillable="true" ma:displayName="Country/region of Execution: Coordinates" ma:internalName="GeoLoc" ma:readOnly="true">
      <xsd:simpleType>
        <xsd:restriction base="dms:Unknown"/>
      </xsd:simpleType>
    </xsd:element>
    <xsd:element name="f6418541-2d6e-4e1a-99dd-033c96f75490DispName" ma:index="36" nillable="true" ma:displayName="Country/region of Execution: Name" ma:internalName="DispName" ma:readOnly="true">
      <xsd:simpleType>
        <xsd:restriction base="dms:Text"/>
      </xsd:simpleType>
    </xsd:element>
    <xsd:element name="ContentReferenceLinkOnOD" ma:index="37" nillable="true" ma:displayName="ContentReferenceLinkOnOD" ma:format="Hyperlink" ma:internalName="ContentReferenceLinkOnOD">
      <xsd:complexType>
        <xsd:complexContent>
          <xsd:extension base="dms:URL">
            <xsd:sequence>
              <xsd:element name="Url" type="dms:ValidUrl" minOccurs="0" nillable="true"/>
              <xsd:element name="Description" type="xsd:string" nillable="true"/>
            </xsd:sequence>
          </xsd:extension>
        </xsd:complexContent>
      </xsd:complexType>
    </xsd:element>
    <xsd:element name="MediaServiceObjectDetectorVersions" ma:index="38" nillable="true" ma:displayName="MediaServiceObjectDetectorVersions" ma:hidden="true" ma:indexed="true" ma:internalName="MediaServiceObjectDetectorVersions" ma:readOnly="true">
      <xsd:simpleType>
        <xsd:restriction base="dms:Text"/>
      </xsd:simpleType>
    </xsd:element>
    <xsd:element name="TranslatedLang" ma:index="39" nillable="true" ma:displayName="Translated Language" ma:internalName="TranslatedLang">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d8eff29-6c54-442a-b227-cf62f770eb0b"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863424b3-6fb7-4327-91fa-701da450a148}" ma:internalName="TaxCatchAll" ma:showField="CatchAllData" ma:web="7d8eff29-6c54-442a-b227-cf62f770eb0b">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457151C-6C2A-4D45-BC77-01B254DD478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8ef809a0-ee5c-4f7c-93f4-54335103f45d"/>
    <ds:schemaRef ds:uri="7d8eff29-6c54-442a-b227-cf62f770eb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E3899E5-911B-42A6-A9A7-961A04DBE93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115</TotalTime>
  <Pages>54</Pages>
  <Words>4244</Words>
  <Characters>24193</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Dharti Jagani</dc:creator>
  <cp:keywords>, docId:EB59CEC72770A8DDF85BECF001120143</cp:keywords>
  <dc:description/>
  <cp:lastModifiedBy>Sanket Joshi</cp:lastModifiedBy>
  <cp:revision>16</cp:revision>
  <dcterms:created xsi:type="dcterms:W3CDTF">2024-08-21T06:19:00Z</dcterms:created>
  <dcterms:modified xsi:type="dcterms:W3CDTF">2024-10-15T10:34:00Z</dcterms:modified>
</cp:coreProperties>
</file>