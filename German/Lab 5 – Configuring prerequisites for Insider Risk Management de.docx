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36C93F" w14:textId="410B75A5" w:rsidR="00666E9C" w:rsidRPr="00C61FE6" w:rsidRDefault="000643A5">
      <w:pPr>
        <w:pStyle w:val="Heading1"/>
        <w:rPr>
          <w:lang w:val="de-DE"/>
          <w:rPrChange w:id="0" w:author="Sanket Joshi" w:date="2024-10-15T15:12:00Z" w16du:dateUtc="2024-10-15T09:42:00Z">
            <w:rPr/>
          </w:rPrChange>
        </w:rPr>
      </w:pPr>
      <w:r w:rsidRPr="00C61FE6">
        <w:rPr>
          <w:lang w:val="de-DE"/>
          <w:rPrChange w:id="1" w:author="Sanket Joshi" w:date="2024-10-15T15:12:00Z" w16du:dateUtc="2024-10-15T09:42:00Z">
            <w:rPr/>
          </w:rPrChange>
        </w:rPr>
        <w:t xml:space="preserve">Übung 5 - Konfigurieren der Voraussetzungen </w:t>
      </w:r>
      <w:r w:rsidR="00425711" w:rsidRPr="00C61FE6">
        <w:rPr>
          <w:lang w:val="de-DE"/>
          <w:rPrChange w:id="2" w:author="Sanket Joshi" w:date="2024-10-15T15:12:00Z" w16du:dateUtc="2024-10-15T09:42:00Z">
            <w:rPr/>
          </w:rPrChange>
        </w:rPr>
        <w:t xml:space="preserve">zum </w:t>
      </w:r>
      <w:r w:rsidRPr="00C61FE6">
        <w:rPr>
          <w:lang w:val="de-DE"/>
          <w:rPrChange w:id="3" w:author="Sanket Joshi" w:date="2024-10-15T15:12:00Z" w16du:dateUtc="2024-10-15T09:42:00Z">
            <w:rPr/>
          </w:rPrChange>
        </w:rPr>
        <w:t>Insider Risk Management</w:t>
      </w:r>
    </w:p>
    <w:p w14:paraId="65D32B75" w14:textId="77777777" w:rsidR="00666E9C" w:rsidRPr="00C61FE6" w:rsidRDefault="000643A5">
      <w:pPr>
        <w:pStyle w:val="Heading2"/>
        <w:rPr>
          <w:lang w:val="de-DE"/>
          <w:rPrChange w:id="4" w:author="Sanket Joshi" w:date="2024-10-15T15:12:00Z" w16du:dateUtc="2024-10-15T09:42:00Z">
            <w:rPr/>
          </w:rPrChange>
        </w:rPr>
      </w:pPr>
      <w:r w:rsidRPr="00C61FE6">
        <w:rPr>
          <w:lang w:val="de-DE"/>
          <w:rPrChange w:id="5" w:author="Sanket Joshi" w:date="2024-10-15T15:12:00Z" w16du:dateUtc="2024-10-15T09:42:00Z">
            <w:rPr/>
          </w:rPrChange>
        </w:rPr>
        <w:t>Zielsetzung:</w:t>
      </w:r>
    </w:p>
    <w:p w14:paraId="713722D5" w14:textId="0F878BB7" w:rsidR="00666E9C" w:rsidRPr="00C61FE6" w:rsidRDefault="000643A5">
      <w:pPr>
        <w:rPr>
          <w:lang w:val="de-DE"/>
          <w:rPrChange w:id="6" w:author="Sanket Joshi" w:date="2024-10-15T15:12:00Z" w16du:dateUtc="2024-10-15T09:42:00Z">
            <w:rPr/>
          </w:rPrChange>
        </w:rPr>
      </w:pPr>
      <w:r w:rsidRPr="00C61FE6">
        <w:rPr>
          <w:lang w:val="de-DE"/>
          <w:rPrChange w:id="7" w:author="Sanket Joshi" w:date="2024-10-15T15:12:00Z" w16du:dateUtc="2024-10-15T09:42:00Z">
            <w:rPr/>
          </w:rPrChange>
        </w:rPr>
        <w:t>In diesem Labor lernen wir, wie man das Insider Risk Management mit Hilfe der Insider Risk Management-Richtlinien konfiguriert. Wir werden die in Lab 2 erstellten sensiblen Informationstypen und die in Lab 5 erstellten DLP-Richtlinien verwenden, um Richtlinien zu erstellen, die das Unternehmen vor riskanter Browsernutzung, Datendiebstahl oder Datenlecks schützen.</w:t>
      </w:r>
    </w:p>
    <w:p w14:paraId="6B4044D4" w14:textId="161111DF" w:rsidR="00666E9C" w:rsidRPr="00C61FE6" w:rsidRDefault="000643A5">
      <w:pPr>
        <w:rPr>
          <w:lang w:val="de-DE"/>
          <w:rPrChange w:id="8" w:author="Sanket Joshi" w:date="2024-10-15T15:12:00Z" w16du:dateUtc="2024-10-15T09:42:00Z">
            <w:rPr/>
          </w:rPrChange>
        </w:rPr>
      </w:pPr>
      <w:r w:rsidRPr="00C61FE6">
        <w:rPr>
          <w:lang w:val="de-DE"/>
          <w:rPrChange w:id="9" w:author="Sanket Joshi" w:date="2024-10-15T15:12:00Z" w16du:dateUtc="2024-10-15T09:42:00Z">
            <w:rPr/>
          </w:rPrChange>
        </w:rPr>
        <w:t>Zu diesem Zweck werden wir eine Infrastruktur in Azure erstellen, die die Geräte in einem Unternehmen repräsentieren wird. Wir werden lernen, wie wir diese Geräte in Azure AD und Intune einbinden und einen MDM-Agenten auf ihnen installieren, so dass sie verwendet werden können, um die Alarme von diesen Maschinen zu erhalten.</w:t>
      </w:r>
    </w:p>
    <w:p w14:paraId="1B9D782C" w14:textId="77777777" w:rsidR="00666E9C" w:rsidRPr="00C61FE6" w:rsidRDefault="000643A5">
      <w:pPr>
        <w:pStyle w:val="Heading2"/>
        <w:rPr>
          <w:lang w:val="de-DE"/>
          <w:rPrChange w:id="10" w:author="Sanket Joshi" w:date="2024-10-15T15:12:00Z" w16du:dateUtc="2024-10-15T09:42:00Z">
            <w:rPr/>
          </w:rPrChange>
        </w:rPr>
      </w:pPr>
      <w:r w:rsidRPr="00C61FE6">
        <w:rPr>
          <w:lang w:val="de-DE"/>
          <w:rPrChange w:id="11" w:author="Sanket Joshi" w:date="2024-10-15T15:12:00Z" w16du:dateUtc="2024-10-15T09:42:00Z">
            <w:rPr/>
          </w:rPrChange>
        </w:rPr>
        <w:t>Übung 1: Einrichten der Umgebung</w:t>
      </w:r>
    </w:p>
    <w:p w14:paraId="0317ECE8" w14:textId="77777777" w:rsidR="00666E9C" w:rsidRPr="00C61FE6" w:rsidRDefault="000643A5">
      <w:pPr>
        <w:pStyle w:val="Heading3"/>
        <w:rPr>
          <w:lang w:val="de-DE"/>
          <w:rPrChange w:id="12" w:author="Sanket Joshi" w:date="2024-10-15T15:12:00Z" w16du:dateUtc="2024-10-15T09:42:00Z">
            <w:rPr/>
          </w:rPrChange>
        </w:rPr>
      </w:pPr>
      <w:r w:rsidRPr="00C61FE6">
        <w:rPr>
          <w:lang w:val="de-DE"/>
          <w:rPrChange w:id="13" w:author="Sanket Joshi" w:date="2024-10-15T15:12:00Z" w16du:dateUtc="2024-10-15T09:42:00Z">
            <w:rPr/>
          </w:rPrChange>
        </w:rPr>
        <w:t>Aufgabe 0: Synchronisieren der VM-Uhr</w:t>
      </w:r>
    </w:p>
    <w:p w14:paraId="47E8273E" w14:textId="77777777" w:rsidR="00666E9C" w:rsidRPr="00C61FE6" w:rsidRDefault="000643A5">
      <w:pPr>
        <w:pStyle w:val="ListParagraph"/>
        <w:numPr>
          <w:ilvl w:val="0"/>
          <w:numId w:val="1"/>
        </w:numPr>
        <w:rPr>
          <w:lang w:val="de-DE"/>
          <w:rPrChange w:id="14" w:author="Sanket Joshi" w:date="2024-10-15T15:12:00Z" w16du:dateUtc="2024-10-15T09:42:00Z">
            <w:rPr/>
          </w:rPrChange>
        </w:rPr>
      </w:pPr>
      <w:r w:rsidRPr="00C61FE6">
        <w:rPr>
          <w:lang w:val="de-DE"/>
          <w:rPrChange w:id="15" w:author="Sanket Joshi" w:date="2024-10-15T15:12:00Z" w16du:dateUtc="2024-10-15T09:42:00Z">
            <w:rPr/>
          </w:rPrChange>
        </w:rPr>
        <w:t>Wählen Sie nach der Anmeldung bei der VM das Windows-Symbol. Suchen Sie dann nach "</w:t>
      </w:r>
      <w:r w:rsidRPr="00C61FE6">
        <w:rPr>
          <w:b/>
          <w:bCs/>
          <w:lang w:val="de-DE"/>
          <w:rPrChange w:id="16" w:author="Sanket Joshi" w:date="2024-10-15T15:12:00Z" w16du:dateUtc="2024-10-15T09:42:00Z">
            <w:rPr>
              <w:b/>
              <w:bCs/>
            </w:rPr>
          </w:rPrChange>
        </w:rPr>
        <w:t xml:space="preserve">Datum und Uhrzeit" </w:t>
      </w:r>
      <w:r w:rsidRPr="00C61FE6">
        <w:rPr>
          <w:lang w:val="de-DE"/>
          <w:rPrChange w:id="17" w:author="Sanket Joshi" w:date="2024-10-15T15:12:00Z" w16du:dateUtc="2024-10-15T09:42:00Z">
            <w:rPr/>
          </w:rPrChange>
        </w:rPr>
        <w:t>und wählen Sie "</w:t>
      </w:r>
      <w:r w:rsidRPr="00C61FE6">
        <w:rPr>
          <w:b/>
          <w:bCs/>
          <w:lang w:val="de-DE"/>
          <w:rPrChange w:id="18" w:author="Sanket Joshi" w:date="2024-10-15T15:12:00Z" w16du:dateUtc="2024-10-15T09:42:00Z">
            <w:rPr>
              <w:b/>
              <w:bCs/>
            </w:rPr>
          </w:rPrChange>
        </w:rPr>
        <w:t>Einstellungen für Datum und Uhrzeit"</w:t>
      </w:r>
      <w:r w:rsidRPr="00C61FE6">
        <w:rPr>
          <w:lang w:val="de-DE"/>
          <w:rPrChange w:id="19" w:author="Sanket Joshi" w:date="2024-10-15T15:12:00Z" w16du:dateUtc="2024-10-15T09:42:00Z">
            <w:rPr/>
          </w:rPrChange>
        </w:rPr>
        <w:t>.</w:t>
      </w:r>
    </w:p>
    <w:p w14:paraId="303660C0" w14:textId="77777777" w:rsidR="00666E9C" w:rsidRDefault="000643A5">
      <w:r w:rsidRPr="0087010C">
        <w:lastRenderedPageBreak/>
        <w:fldChar w:fldCharType="begin"/>
      </w:r>
      <w:r w:rsidRPr="0087010C">
        <w:instrText xml:space="preserve"> INCLUDEPICTURE "/Users/dhartijagani/Library/Group Containers/UBF8T346G9.ms/WebArchiveCopyPasteTempFiles/com.microsoft.Word/i7an8ked.jpg" \* MERGEFORMATINET </w:instrText>
      </w:r>
      <w:r w:rsidRPr="0087010C">
        <w:fldChar w:fldCharType="separate"/>
      </w:r>
      <w:r w:rsidRPr="0087010C">
        <w:rPr>
          <w:noProof/>
        </w:rPr>
        <w:drawing>
          <wp:inline distT="0" distB="0" distL="0" distR="0" wp14:anchorId="34B2C3A7" wp14:editId="48580BDD">
            <wp:extent cx="5731510" cy="5359400"/>
            <wp:effectExtent l="0" t="0" r="0" b="0"/>
            <wp:docPr id="692598228" name="Picture 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98228" name="Picture 294"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359400"/>
                    </a:xfrm>
                    <a:prstGeom prst="rect">
                      <a:avLst/>
                    </a:prstGeom>
                    <a:noFill/>
                    <a:ln>
                      <a:noFill/>
                    </a:ln>
                  </pic:spPr>
                </pic:pic>
              </a:graphicData>
            </a:graphic>
          </wp:inline>
        </w:drawing>
      </w:r>
      <w:r w:rsidRPr="0087010C">
        <w:fldChar w:fldCharType="end"/>
      </w:r>
    </w:p>
    <w:p w14:paraId="312A6D75" w14:textId="77777777" w:rsidR="00666E9C" w:rsidRPr="00C61FE6" w:rsidRDefault="000643A5">
      <w:pPr>
        <w:pStyle w:val="ListParagraph"/>
        <w:numPr>
          <w:ilvl w:val="0"/>
          <w:numId w:val="1"/>
        </w:numPr>
        <w:rPr>
          <w:lang w:val="de-DE"/>
          <w:rPrChange w:id="20" w:author="Sanket Joshi" w:date="2024-10-15T15:12:00Z" w16du:dateUtc="2024-10-15T09:42:00Z">
            <w:rPr/>
          </w:rPrChange>
        </w:rPr>
      </w:pPr>
      <w:r w:rsidRPr="00C61FE6">
        <w:rPr>
          <w:lang w:val="de-DE"/>
          <w:rPrChange w:id="21" w:author="Sanket Joshi" w:date="2024-10-15T15:12:00Z" w16du:dateUtc="2024-10-15T09:42:00Z">
            <w:rPr/>
          </w:rPrChange>
        </w:rPr>
        <w:t>Klicken Sie auf dem sich öffnenden Bildschirm "Einstellungen" unter "Weitere Einstellungen" auf "</w:t>
      </w:r>
      <w:r w:rsidRPr="00C61FE6">
        <w:rPr>
          <w:b/>
          <w:bCs/>
          <w:lang w:val="de-DE"/>
          <w:rPrChange w:id="22" w:author="Sanket Joshi" w:date="2024-10-15T15:12:00Z" w16du:dateUtc="2024-10-15T09:42:00Z">
            <w:rPr>
              <w:b/>
              <w:bCs/>
            </w:rPr>
          </w:rPrChange>
        </w:rPr>
        <w:t>Jetzt synchronisieren"</w:t>
      </w:r>
      <w:r w:rsidRPr="00C61FE6">
        <w:rPr>
          <w:lang w:val="de-DE"/>
          <w:rPrChange w:id="23" w:author="Sanket Joshi" w:date="2024-10-15T15:12:00Z" w16du:dateUtc="2024-10-15T09:42:00Z">
            <w:rPr/>
          </w:rPrChange>
        </w:rPr>
        <w:t>.</w:t>
      </w:r>
    </w:p>
    <w:p w14:paraId="43B5F4D3" w14:textId="77777777" w:rsidR="00666E9C" w:rsidRDefault="000643A5">
      <w:r w:rsidRPr="0087010C">
        <w:lastRenderedPageBreak/>
        <w:fldChar w:fldCharType="begin"/>
      </w:r>
      <w:r w:rsidRPr="0087010C">
        <w:instrText xml:space="preserve"> INCLUDEPICTURE "/Users/dhartijagani/Library/Group Containers/UBF8T346G9.ms/WebArchiveCopyPasteTempFiles/com.microsoft.Word/sp7jnzp0.jpg" \* MERGEFORMATINET </w:instrText>
      </w:r>
      <w:r w:rsidRPr="0087010C">
        <w:fldChar w:fldCharType="separate"/>
      </w:r>
      <w:r w:rsidRPr="0087010C">
        <w:rPr>
          <w:noProof/>
        </w:rPr>
        <w:drawing>
          <wp:inline distT="0" distB="0" distL="0" distR="0" wp14:anchorId="4908AA2B" wp14:editId="74CBF40D">
            <wp:extent cx="5731510" cy="5909310"/>
            <wp:effectExtent l="0" t="0" r="0" b="0"/>
            <wp:docPr id="606658379"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58379" name="Picture 293"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909310"/>
                    </a:xfrm>
                    <a:prstGeom prst="rect">
                      <a:avLst/>
                    </a:prstGeom>
                    <a:noFill/>
                    <a:ln>
                      <a:noFill/>
                    </a:ln>
                  </pic:spPr>
                </pic:pic>
              </a:graphicData>
            </a:graphic>
          </wp:inline>
        </w:drawing>
      </w:r>
      <w:r w:rsidRPr="0087010C">
        <w:fldChar w:fldCharType="end"/>
      </w:r>
    </w:p>
    <w:p w14:paraId="367E1BE5" w14:textId="77777777" w:rsidR="00666E9C" w:rsidRPr="00C61FE6" w:rsidRDefault="000643A5">
      <w:pPr>
        <w:pStyle w:val="ListParagraph"/>
        <w:numPr>
          <w:ilvl w:val="0"/>
          <w:numId w:val="1"/>
        </w:numPr>
        <w:rPr>
          <w:lang w:val="de-DE"/>
          <w:rPrChange w:id="24" w:author="Sanket Joshi" w:date="2024-10-15T15:12:00Z" w16du:dateUtc="2024-10-15T09:42:00Z">
            <w:rPr/>
          </w:rPrChange>
        </w:rPr>
      </w:pPr>
      <w:r w:rsidRPr="00C61FE6">
        <w:rPr>
          <w:lang w:val="de-DE"/>
          <w:rPrChange w:id="25" w:author="Sanket Joshi" w:date="2024-10-15T15:12:00Z" w16du:dateUtc="2024-10-15T09:42:00Z">
            <w:rPr/>
          </w:rPrChange>
        </w:rPr>
        <w:t>Diese Funktion sorgt für die Synchronisierung der Uhrzeit, falls die automatische Synchronisierung nicht funktioniert.</w:t>
      </w:r>
    </w:p>
    <w:p w14:paraId="1F00E07B" w14:textId="77777777" w:rsidR="00666E9C" w:rsidRDefault="000643A5">
      <w:r w:rsidRPr="0087010C">
        <w:lastRenderedPageBreak/>
        <w:fldChar w:fldCharType="begin"/>
      </w:r>
      <w:r w:rsidRPr="0087010C">
        <w:instrText xml:space="preserve"> INCLUDEPICTURE "https://labondemand.blob.core.windows.net/content/lab149520/instructions237223%5CMedia7%5Cimage3.png" \* MERGEFORMATINET </w:instrText>
      </w:r>
      <w:r w:rsidRPr="0087010C">
        <w:fldChar w:fldCharType="separate"/>
      </w:r>
      <w:r w:rsidRPr="0087010C">
        <w:rPr>
          <w:noProof/>
        </w:rPr>
        <w:drawing>
          <wp:inline distT="0" distB="0" distL="0" distR="0" wp14:anchorId="6C751EEB" wp14:editId="528F5DBD">
            <wp:extent cx="5731510" cy="3163570"/>
            <wp:effectExtent l="0" t="0" r="0" b="0"/>
            <wp:docPr id="1959307966" name="Picture 29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A screenshot of a computer 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r w:rsidRPr="0087010C">
        <w:fldChar w:fldCharType="end"/>
      </w:r>
    </w:p>
    <w:p w14:paraId="7FB0A2AD" w14:textId="77777777" w:rsidR="00666E9C" w:rsidRPr="00C61FE6" w:rsidRDefault="000643A5">
      <w:pPr>
        <w:pStyle w:val="Heading3"/>
        <w:rPr>
          <w:lang w:val="de-DE"/>
          <w:rPrChange w:id="26" w:author="Sanket Joshi" w:date="2024-10-15T15:12:00Z" w16du:dateUtc="2024-10-15T09:42:00Z">
            <w:rPr/>
          </w:rPrChange>
        </w:rPr>
      </w:pPr>
      <w:r w:rsidRPr="00C61FE6">
        <w:rPr>
          <w:lang w:val="de-DE"/>
          <w:rPrChange w:id="27" w:author="Sanket Joshi" w:date="2024-10-15T15:12:00Z" w16du:dateUtc="2024-10-15T09:42:00Z">
            <w:rPr/>
          </w:rPrChange>
        </w:rPr>
        <w:t>Aufgabe 1: Einlösen des Azure-Passes</w:t>
      </w:r>
    </w:p>
    <w:p w14:paraId="365DB871" w14:textId="77777777" w:rsidR="00666E9C" w:rsidRPr="00C61FE6" w:rsidRDefault="000643A5">
      <w:pPr>
        <w:pStyle w:val="Heading4"/>
        <w:rPr>
          <w:lang w:val="de-DE"/>
          <w:rPrChange w:id="28" w:author="Sanket Joshi" w:date="2024-10-15T15:12:00Z" w16du:dateUtc="2024-10-15T09:42:00Z">
            <w:rPr/>
          </w:rPrChange>
        </w:rPr>
      </w:pPr>
      <w:r w:rsidRPr="00C61FE6">
        <w:rPr>
          <w:lang w:val="de-DE"/>
          <w:rPrChange w:id="29" w:author="Sanket Joshi" w:date="2024-10-15T15:12:00Z" w16du:dateUtc="2024-10-15T09:42:00Z">
            <w:rPr/>
          </w:rPrChange>
        </w:rPr>
        <w:t>Einlösen eines Microsoft Azure Pass Promo-Codes</w:t>
      </w:r>
    </w:p>
    <w:p w14:paraId="4479889D" w14:textId="77777777" w:rsidR="00666E9C" w:rsidRPr="00C61FE6" w:rsidRDefault="000643A5">
      <w:pPr>
        <w:pStyle w:val="ListParagraph"/>
        <w:numPr>
          <w:ilvl w:val="0"/>
          <w:numId w:val="2"/>
        </w:numPr>
        <w:rPr>
          <w:lang w:val="de-DE"/>
          <w:rPrChange w:id="30" w:author="Sanket Joshi" w:date="2024-10-15T15:12:00Z" w16du:dateUtc="2024-10-15T09:42:00Z">
            <w:rPr/>
          </w:rPrChange>
        </w:rPr>
      </w:pPr>
      <w:r w:rsidRPr="00C61FE6">
        <w:rPr>
          <w:lang w:val="de-DE"/>
          <w:rPrChange w:id="31" w:author="Sanket Joshi" w:date="2024-10-15T15:12:00Z" w16du:dateUtc="2024-10-15T09:42:00Z">
            <w:rPr/>
          </w:rPrChange>
        </w:rPr>
        <w:t xml:space="preserve">Öffnen Sie einen Browser und navigieren Sie zu: </w:t>
      </w:r>
      <w:r w:rsidR="007D373B" w:rsidRPr="00C61FE6">
        <w:rPr>
          <w:b/>
          <w:bCs/>
          <w:color w:val="3A7C22" w:themeColor="accent6" w:themeShade="BF"/>
          <w:lang w:val="de-DE"/>
          <w:rPrChange w:id="32" w:author="Sanket Joshi" w:date="2024-10-15T15:12:00Z" w16du:dateUtc="2024-10-15T09:42:00Z">
            <w:rPr>
              <w:b/>
              <w:bCs/>
              <w:color w:val="3A7C22" w:themeColor="accent6" w:themeShade="BF"/>
            </w:rPr>
          </w:rPrChange>
        </w:rPr>
        <w:t>+++www.microsoftazurepass.com+++</w:t>
      </w:r>
    </w:p>
    <w:p w14:paraId="057AC668" w14:textId="77777777" w:rsidR="00666E9C" w:rsidRPr="00C61FE6" w:rsidRDefault="000643A5">
      <w:pPr>
        <w:rPr>
          <w:lang w:val="de-DE"/>
          <w:rPrChange w:id="33" w:author="Sanket Joshi" w:date="2024-10-15T15:12:00Z" w16du:dateUtc="2024-10-15T09:42:00Z">
            <w:rPr/>
          </w:rPrChange>
        </w:rPr>
      </w:pPr>
      <w:r w:rsidRPr="00C61FE6">
        <w:rPr>
          <w:lang w:val="de-DE"/>
          <w:rPrChange w:id="34" w:author="Sanket Joshi" w:date="2024-10-15T15:12:00Z" w16du:dateUtc="2024-10-15T09:42:00Z">
            <w:rPr/>
          </w:rPrChange>
        </w:rPr>
        <w:t>Es wird empfohlen, alle Browser zu schließen und eine neue Sitzung in einem privaten Browser zu öffnen. Andere Anmeldungen können bestehen bleiben und Fehler bei der Aktivierung verursachen.</w:t>
      </w:r>
    </w:p>
    <w:p w14:paraId="521A2F50" w14:textId="77777777" w:rsidR="00666E9C" w:rsidRPr="00C61FE6" w:rsidRDefault="000643A5">
      <w:pPr>
        <w:pStyle w:val="ListParagraph"/>
        <w:numPr>
          <w:ilvl w:val="0"/>
          <w:numId w:val="2"/>
        </w:numPr>
        <w:rPr>
          <w:lang w:val="de-DE"/>
          <w:rPrChange w:id="35" w:author="Sanket Joshi" w:date="2024-10-15T15:12:00Z" w16du:dateUtc="2024-10-15T09:42:00Z">
            <w:rPr/>
          </w:rPrChange>
        </w:rPr>
      </w:pPr>
      <w:r w:rsidRPr="00C61FE6">
        <w:rPr>
          <w:lang w:val="de-DE"/>
          <w:rPrChange w:id="36" w:author="Sanket Joshi" w:date="2024-10-15T15:12:00Z" w16du:dateUtc="2024-10-15T09:42:00Z">
            <w:rPr/>
          </w:rPrChange>
        </w:rPr>
        <w:t xml:space="preserve">Klicken Sie auf die Schaltfläche </w:t>
      </w:r>
      <w:r w:rsidRPr="00C61FE6">
        <w:rPr>
          <w:b/>
          <w:bCs/>
          <w:lang w:val="de-DE"/>
          <w:rPrChange w:id="37" w:author="Sanket Joshi" w:date="2024-10-15T15:12:00Z" w16du:dateUtc="2024-10-15T09:42:00Z">
            <w:rPr>
              <w:b/>
              <w:bCs/>
            </w:rPr>
          </w:rPrChange>
        </w:rPr>
        <w:t>Start</w:t>
      </w:r>
      <w:r w:rsidRPr="00C61FE6">
        <w:rPr>
          <w:lang w:val="de-DE"/>
          <w:rPrChange w:id="38" w:author="Sanket Joshi" w:date="2024-10-15T15:12:00Z" w16du:dateUtc="2024-10-15T09:42:00Z">
            <w:rPr/>
          </w:rPrChange>
        </w:rPr>
        <w:t>, um zu beginnen.</w:t>
      </w:r>
    </w:p>
    <w:p w14:paraId="5195FE5B" w14:textId="77777777" w:rsidR="00666E9C" w:rsidRDefault="000643A5">
      <w:r w:rsidRPr="0087010C">
        <w:fldChar w:fldCharType="begin"/>
      </w:r>
      <w:r w:rsidRPr="0087010C">
        <w:instrText xml:space="preserve"> INCLUDEPICTURE "https://labondemand.blob.core.windows.net/content/lab149520/instructions237223%5CMedia7%5Cimage4.jpeg" \* MERGEFORMATINET </w:instrText>
      </w:r>
      <w:r w:rsidRPr="0087010C">
        <w:fldChar w:fldCharType="separate"/>
      </w:r>
      <w:r w:rsidRPr="0087010C">
        <w:rPr>
          <w:noProof/>
        </w:rPr>
        <w:drawing>
          <wp:inline distT="0" distB="0" distL="0" distR="0" wp14:anchorId="642FFB67" wp14:editId="3292C10B">
            <wp:extent cx="5731510" cy="1965960"/>
            <wp:effectExtent l="0" t="0" r="0" b="2540"/>
            <wp:docPr id="44851531" name="Picture 291" descr="screenshot showing redemption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screenshot showing redemption start butt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65960"/>
                    </a:xfrm>
                    <a:prstGeom prst="rect">
                      <a:avLst/>
                    </a:prstGeom>
                    <a:noFill/>
                    <a:ln>
                      <a:noFill/>
                    </a:ln>
                  </pic:spPr>
                </pic:pic>
              </a:graphicData>
            </a:graphic>
          </wp:inline>
        </w:drawing>
      </w:r>
      <w:r w:rsidRPr="0087010C">
        <w:fldChar w:fldCharType="end"/>
      </w:r>
    </w:p>
    <w:p w14:paraId="024BD14A" w14:textId="77777777" w:rsidR="00666E9C" w:rsidRPr="00C61FE6" w:rsidRDefault="000643A5">
      <w:pPr>
        <w:pStyle w:val="ListParagraph"/>
        <w:numPr>
          <w:ilvl w:val="0"/>
          <w:numId w:val="2"/>
        </w:numPr>
        <w:rPr>
          <w:lang w:val="de-DE"/>
          <w:rPrChange w:id="39" w:author="Sanket Joshi" w:date="2024-10-15T15:12:00Z" w16du:dateUtc="2024-10-15T09:42:00Z">
            <w:rPr/>
          </w:rPrChange>
        </w:rPr>
      </w:pPr>
      <w:r w:rsidRPr="00C61FE6">
        <w:rPr>
          <w:lang w:val="de-DE"/>
          <w:rPrChange w:id="40" w:author="Sanket Joshi" w:date="2024-10-15T15:12:00Z" w16du:dateUtc="2024-10-15T09:42:00Z">
            <w:rPr/>
          </w:rPrChange>
        </w:rPr>
        <w:t>Geben Sie Ihre Office 365-Anmeldedaten ein und wählen Sie Anmelden.</w:t>
      </w:r>
    </w:p>
    <w:p w14:paraId="31A8AA66" w14:textId="77777777" w:rsidR="00666E9C" w:rsidRDefault="000643A5">
      <w:r w:rsidRPr="0087010C">
        <w:lastRenderedPageBreak/>
        <w:fldChar w:fldCharType="begin"/>
      </w:r>
      <w:r w:rsidRPr="0087010C">
        <w:instrText xml:space="preserve"> INCLUDEPICTURE "https://labondemand.blob.core.windows.net/content/lab149520/instructions237223%5CMedia7%5Cimage5.jpeg" \* MERGEFORMATINET </w:instrText>
      </w:r>
      <w:r w:rsidRPr="0087010C">
        <w:fldChar w:fldCharType="separate"/>
      </w:r>
      <w:r w:rsidRPr="0087010C">
        <w:rPr>
          <w:noProof/>
        </w:rPr>
        <w:drawing>
          <wp:inline distT="0" distB="0" distL="0" distR="0" wp14:anchorId="1FCC9D20" wp14:editId="70B3873D">
            <wp:extent cx="5731510" cy="3725545"/>
            <wp:effectExtent l="0" t="0" r="0" b="0"/>
            <wp:docPr id="1114489928" name="Picture 290" descr="screenshot showing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screenshot showing login fo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r w:rsidRPr="0087010C">
        <w:fldChar w:fldCharType="end"/>
      </w:r>
    </w:p>
    <w:p w14:paraId="2E9DCC79" w14:textId="77777777" w:rsidR="00666E9C" w:rsidRPr="00C61FE6" w:rsidRDefault="000643A5">
      <w:pPr>
        <w:pStyle w:val="ListParagraph"/>
        <w:numPr>
          <w:ilvl w:val="0"/>
          <w:numId w:val="2"/>
        </w:numPr>
        <w:rPr>
          <w:lang w:val="de-DE"/>
          <w:rPrChange w:id="41" w:author="Sanket Joshi" w:date="2024-10-15T15:12:00Z" w16du:dateUtc="2024-10-15T09:42:00Z">
            <w:rPr/>
          </w:rPrChange>
        </w:rPr>
      </w:pPr>
      <w:r w:rsidRPr="00C61FE6">
        <w:rPr>
          <w:lang w:val="de-DE"/>
          <w:rPrChange w:id="42" w:author="Sanket Joshi" w:date="2024-10-15T15:12:00Z" w16du:dateUtc="2024-10-15T09:42:00Z">
            <w:rPr/>
          </w:rPrChange>
        </w:rPr>
        <w:t xml:space="preserve">Klicken Sie auf </w:t>
      </w:r>
      <w:r w:rsidRPr="00C61FE6">
        <w:rPr>
          <w:b/>
          <w:bCs/>
          <w:lang w:val="de-DE"/>
          <w:rPrChange w:id="43" w:author="Sanket Joshi" w:date="2024-10-15T15:12:00Z" w16du:dateUtc="2024-10-15T09:42:00Z">
            <w:rPr>
              <w:b/>
              <w:bCs/>
            </w:rPr>
          </w:rPrChange>
        </w:rPr>
        <w:t>Microsoft-Konto bestätigen</w:t>
      </w:r>
      <w:r w:rsidRPr="00C61FE6">
        <w:rPr>
          <w:lang w:val="de-DE"/>
          <w:rPrChange w:id="44" w:author="Sanket Joshi" w:date="2024-10-15T15:12:00Z" w16du:dateUtc="2024-10-15T09:42:00Z">
            <w:rPr/>
          </w:rPrChange>
        </w:rPr>
        <w:t>, wenn die richtige E-Mail-Adresse</w:t>
      </w:r>
      <w:commentRangeStart w:id="45"/>
      <w:r w:rsidRPr="00C61FE6">
        <w:rPr>
          <w:lang w:val="de-DE"/>
          <w:rPrChange w:id="46" w:author="Sanket Joshi" w:date="2024-10-15T15:12:00Z" w16du:dateUtc="2024-10-15T09:42:00Z">
            <w:rPr/>
          </w:rPrChange>
        </w:rPr>
        <w:t xml:space="preserve"> aufgeführt ist</w:t>
      </w:r>
      <w:commentRangeEnd w:id="45"/>
      <w:r w:rsidR="00C5506D">
        <w:rPr>
          <w:rStyle w:val="CommentReference"/>
        </w:rPr>
        <w:commentReference w:id="45"/>
      </w:r>
      <w:r w:rsidRPr="00C61FE6">
        <w:rPr>
          <w:lang w:val="de-DE"/>
          <w:rPrChange w:id="47" w:author="Sanket Joshi" w:date="2024-10-15T15:12:00Z" w16du:dateUtc="2024-10-15T09:42:00Z">
            <w:rPr/>
          </w:rPrChange>
        </w:rPr>
        <w:t xml:space="preserve"> .</w:t>
      </w:r>
    </w:p>
    <w:p w14:paraId="576CF59D" w14:textId="77777777" w:rsidR="00666E9C" w:rsidRDefault="000643A5">
      <w:del w:id="48" w:author="Dharti Jagani" w:date="2024-08-19T17:07:00Z" w16du:dateUtc="2024-08-19T11:37:00Z">
        <w:r w:rsidRPr="0087010C" w:rsidDel="00C5506D">
          <w:lastRenderedPageBreak/>
          <w:fldChar w:fldCharType="begin"/>
        </w:r>
        <w:r w:rsidRPr="0087010C" w:rsidDel="00C5506D">
          <w:delInstrText xml:space="preserve"> INCLUDEPICTURE "https://labondemand.blob.core.windows.net/content/lab149520/instructions237223%5CMedia7%5Cimage6.jpeg" \* MERGEFORMATINET </w:delInstrText>
        </w:r>
        <w:r w:rsidRPr="0087010C" w:rsidDel="00C5506D">
          <w:fldChar w:fldCharType="separate"/>
        </w:r>
        <w:r w:rsidRPr="0087010C" w:rsidDel="00C5506D">
          <w:rPr>
            <w:noProof/>
          </w:rPr>
          <w:drawing>
            <wp:inline distT="0" distB="0" distL="0" distR="0" wp14:anchorId="07B48E06" wp14:editId="769C9521">
              <wp:extent cx="5731510" cy="2498725"/>
              <wp:effectExtent l="0" t="0" r="0" b="3175"/>
              <wp:docPr id="660782504" name="Picture 289" descr="screenshot showing confirm microsoft accou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screenshot showing confirm microsoft account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98725"/>
                      </a:xfrm>
                      <a:prstGeom prst="rect">
                        <a:avLst/>
                      </a:prstGeom>
                      <a:noFill/>
                      <a:ln>
                        <a:noFill/>
                      </a:ln>
                    </pic:spPr>
                  </pic:pic>
                </a:graphicData>
              </a:graphic>
            </wp:inline>
          </w:drawing>
        </w:r>
        <w:r w:rsidRPr="0087010C" w:rsidDel="00C5506D">
          <w:fldChar w:fldCharType="end"/>
        </w:r>
      </w:del>
      <w:ins w:id="49" w:author="Dharti Jagani" w:date="2024-08-19T17:07:00Z" w16du:dateUtc="2024-08-19T11:37:00Z">
        <w:r w:rsidR="00C5506D" w:rsidRPr="00C5506D">
          <w:rPr>
            <w:noProof/>
          </w:rPr>
          <w:drawing>
            <wp:inline distT="0" distB="0" distL="0" distR="0" wp14:anchorId="52F23D97" wp14:editId="058D1AEB">
              <wp:extent cx="5731510" cy="2856865"/>
              <wp:effectExtent l="0" t="0" r="0" b="635"/>
              <wp:docPr id="168209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4200" name=""/>
                      <pic:cNvPicPr/>
                    </pic:nvPicPr>
                    <pic:blipFill>
                      <a:blip r:embed="rId16"/>
                      <a:stretch>
                        <a:fillRect/>
                      </a:stretch>
                    </pic:blipFill>
                    <pic:spPr>
                      <a:xfrm>
                        <a:off x="0" y="0"/>
                        <a:ext cx="5731510" cy="2856865"/>
                      </a:xfrm>
                      <a:prstGeom prst="rect">
                        <a:avLst/>
                      </a:prstGeom>
                    </pic:spPr>
                  </pic:pic>
                </a:graphicData>
              </a:graphic>
            </wp:inline>
          </w:drawing>
        </w:r>
      </w:ins>
    </w:p>
    <w:p w14:paraId="0A17768F" w14:textId="77777777" w:rsidR="00666E9C" w:rsidRPr="00C61FE6" w:rsidRDefault="000643A5">
      <w:pPr>
        <w:pStyle w:val="ListParagraph"/>
        <w:numPr>
          <w:ilvl w:val="0"/>
          <w:numId w:val="2"/>
        </w:numPr>
        <w:rPr>
          <w:lang w:val="de-DE"/>
          <w:rPrChange w:id="50" w:author="Sanket Joshi" w:date="2024-10-15T15:12:00Z" w16du:dateUtc="2024-10-15T09:42:00Z">
            <w:rPr/>
          </w:rPrChange>
        </w:rPr>
      </w:pPr>
      <w:r w:rsidRPr="00C61FE6">
        <w:rPr>
          <w:lang w:val="de-DE"/>
          <w:rPrChange w:id="51" w:author="Sanket Joshi" w:date="2024-10-15T15:12:00Z" w16du:dateUtc="2024-10-15T09:42:00Z">
            <w:rPr/>
          </w:rPrChange>
        </w:rPr>
        <w:t xml:space="preserve">Geben Sie Ihren </w:t>
      </w:r>
      <w:r w:rsidRPr="00C61FE6">
        <w:rPr>
          <w:b/>
          <w:bCs/>
          <w:lang w:val="de-DE"/>
          <w:rPrChange w:id="52" w:author="Sanket Joshi" w:date="2024-10-15T15:12:00Z" w16du:dateUtc="2024-10-15T09:42:00Z">
            <w:rPr>
              <w:b/>
              <w:bCs/>
            </w:rPr>
          </w:rPrChange>
        </w:rPr>
        <w:t xml:space="preserve">Azure Pass </w:t>
      </w:r>
      <w:r w:rsidRPr="00C61FE6">
        <w:rPr>
          <w:lang w:val="de-DE"/>
          <w:rPrChange w:id="53" w:author="Sanket Joshi" w:date="2024-10-15T15:12:00Z" w16du:dateUtc="2024-10-15T09:42:00Z">
            <w:rPr/>
          </w:rPrChange>
        </w:rPr>
        <w:t>Promo-Code in das Feld Promo-Code eingeben ein und klicken Sie auf "</w:t>
      </w:r>
      <w:r w:rsidRPr="00C61FE6">
        <w:rPr>
          <w:b/>
          <w:bCs/>
          <w:lang w:val="de-DE"/>
          <w:rPrChange w:id="54" w:author="Sanket Joshi" w:date="2024-10-15T15:12:00Z" w16du:dateUtc="2024-10-15T09:42:00Z">
            <w:rPr>
              <w:b/>
              <w:bCs/>
            </w:rPr>
          </w:rPrChange>
        </w:rPr>
        <w:t>Promo anfordern</w:t>
      </w:r>
      <w:commentRangeStart w:id="55"/>
      <w:r w:rsidRPr="00C61FE6">
        <w:rPr>
          <w:b/>
          <w:bCs/>
          <w:lang w:val="de-DE"/>
          <w:rPrChange w:id="56" w:author="Sanket Joshi" w:date="2024-10-15T15:12:00Z" w16du:dateUtc="2024-10-15T09:42:00Z">
            <w:rPr>
              <w:b/>
              <w:bCs/>
            </w:rPr>
          </w:rPrChange>
        </w:rPr>
        <w:t xml:space="preserve"> Code</w:t>
      </w:r>
      <w:commentRangeEnd w:id="55"/>
      <w:r w:rsidR="005D00D6">
        <w:rPr>
          <w:rStyle w:val="CommentReference"/>
        </w:rPr>
        <w:commentReference w:id="55"/>
      </w:r>
      <w:r w:rsidRPr="00C61FE6">
        <w:rPr>
          <w:lang w:val="de-DE"/>
          <w:rPrChange w:id="57" w:author="Sanket Joshi" w:date="2024-10-15T15:12:00Z" w16du:dateUtc="2024-10-15T09:42:00Z">
            <w:rPr/>
          </w:rPrChange>
        </w:rPr>
        <w:t xml:space="preserve"> ".</w:t>
      </w:r>
    </w:p>
    <w:p w14:paraId="4F7CEF92" w14:textId="77777777" w:rsidR="00666E9C" w:rsidRDefault="000643A5">
      <w:del w:id="58" w:author="Dharti Jagani" w:date="2024-08-19T17:11:00Z" w16du:dateUtc="2024-08-19T11:41:00Z">
        <w:r w:rsidRPr="0087010C" w:rsidDel="005D00D6">
          <w:lastRenderedPageBreak/>
          <w:fldChar w:fldCharType="begin"/>
        </w:r>
        <w:r w:rsidRPr="00C61FE6" w:rsidDel="005D00D6">
          <w:rPr>
            <w:lang w:val="de-DE"/>
            <w:rPrChange w:id="59" w:author="Sanket Joshi" w:date="2024-10-15T15:12:00Z" w16du:dateUtc="2024-10-15T09:42:00Z">
              <w:rPr/>
            </w:rPrChange>
          </w:rPr>
          <w:delInstrText xml:space="preserve"> INCLUDEPICTURE "https://labondemand.blob.core.windows.net/content/lab149520/instructions237223%5CMedia7%5Cimage7.jpeg" \* MERGEFORMATINET </w:delInstrText>
        </w:r>
        <w:r w:rsidRPr="0087010C" w:rsidDel="005D00D6">
          <w:fldChar w:fldCharType="separate"/>
        </w:r>
        <w:r w:rsidRPr="0087010C" w:rsidDel="005D00D6">
          <w:rPr>
            <w:noProof/>
          </w:rPr>
          <w:drawing>
            <wp:inline distT="0" distB="0" distL="0" distR="0" wp14:anchorId="34B934E7" wp14:editId="7C0EC140">
              <wp:extent cx="5731510" cy="2716530"/>
              <wp:effectExtent l="0" t="0" r="0" b="1270"/>
              <wp:docPr id="687955702" name="Picture 288" descr="screenshot showing promo code input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screenshot showing promo code input fiel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r w:rsidRPr="0087010C" w:rsidDel="005D00D6">
          <w:fldChar w:fldCharType="end"/>
        </w:r>
      </w:del>
      <w:ins w:id="60" w:author="Dharti Jagani" w:date="2024-08-19T17:11:00Z" w16du:dateUtc="2024-08-19T11:41:00Z">
        <w:r w:rsidR="005D00D6" w:rsidRPr="00C61FE6">
          <w:rPr>
            <w:noProof/>
            <w:lang w:val="de-DE"/>
            <w:rPrChange w:id="61" w:author="Sanket Joshi" w:date="2024-10-15T15:12:00Z" w16du:dateUtc="2024-10-15T09:42:00Z">
              <w:rPr>
                <w:noProof/>
              </w:rPr>
            </w:rPrChange>
          </w:rPr>
          <w:t xml:space="preserve"> </w:t>
        </w:r>
        <w:r w:rsidR="005D00D6" w:rsidRPr="005D00D6">
          <w:rPr>
            <w:noProof/>
          </w:rPr>
          <w:drawing>
            <wp:inline distT="0" distB="0" distL="0" distR="0" wp14:anchorId="28A8A097" wp14:editId="60351A6D">
              <wp:extent cx="5731510" cy="3763010"/>
              <wp:effectExtent l="0" t="0" r="0" b="0"/>
              <wp:docPr id="2758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7659" name="Picture 1" descr="A screenshot of a computer&#10;&#10;Description automatically generated"/>
                      <pic:cNvPicPr/>
                    </pic:nvPicPr>
                    <pic:blipFill>
                      <a:blip r:embed="rId18"/>
                      <a:stretch>
                        <a:fillRect/>
                      </a:stretch>
                    </pic:blipFill>
                    <pic:spPr>
                      <a:xfrm>
                        <a:off x="0" y="0"/>
                        <a:ext cx="5731510" cy="3763010"/>
                      </a:xfrm>
                      <a:prstGeom prst="rect">
                        <a:avLst/>
                      </a:prstGeom>
                    </pic:spPr>
                  </pic:pic>
                </a:graphicData>
              </a:graphic>
            </wp:inline>
          </w:drawing>
        </w:r>
      </w:ins>
    </w:p>
    <w:p w14:paraId="06FF9CF1" w14:textId="77777777" w:rsidR="00666E9C" w:rsidRPr="00C61FE6" w:rsidRDefault="000643A5">
      <w:pPr>
        <w:pStyle w:val="ListParagraph"/>
        <w:numPr>
          <w:ilvl w:val="0"/>
          <w:numId w:val="2"/>
        </w:numPr>
        <w:rPr>
          <w:lang w:val="de-DE"/>
          <w:rPrChange w:id="62" w:author="Sanket Joshi" w:date="2024-10-15T15:12:00Z" w16du:dateUtc="2024-10-15T09:42:00Z">
            <w:rPr/>
          </w:rPrChange>
        </w:rPr>
      </w:pPr>
      <w:r w:rsidRPr="00C61FE6">
        <w:rPr>
          <w:lang w:val="de-DE"/>
          <w:rPrChange w:id="63" w:author="Sanket Joshi" w:date="2024-10-15T15:12:00Z" w16du:dateUtc="2024-10-15T09:42:00Z">
            <w:rPr/>
          </w:rPrChange>
        </w:rPr>
        <w:t>Es kann bis zu 5 Minuten dauern, bis die Einlösung bearbeitet wird.</w:t>
      </w:r>
    </w:p>
    <w:p w14:paraId="1734886B" w14:textId="77777777" w:rsidR="00666E9C" w:rsidRDefault="000643A5">
      <w:r w:rsidRPr="0087010C">
        <w:lastRenderedPageBreak/>
        <w:fldChar w:fldCharType="begin"/>
      </w:r>
      <w:r w:rsidRPr="0087010C">
        <w:instrText xml:space="preserve"> INCLUDEPICTURE "https://labondemand.blob.core.windows.net/content/lab149520/instructions237223%5CMedia7%5Cimage8.jpeg" \* MERGEFORMATINET </w:instrText>
      </w:r>
      <w:r w:rsidRPr="0087010C">
        <w:fldChar w:fldCharType="separate"/>
      </w:r>
      <w:r w:rsidRPr="0087010C">
        <w:rPr>
          <w:noProof/>
        </w:rPr>
        <w:drawing>
          <wp:inline distT="0" distB="0" distL="0" distR="0" wp14:anchorId="402F48A7" wp14:editId="2408C5F8">
            <wp:extent cx="5731510" cy="2355850"/>
            <wp:effectExtent l="0" t="0" r="0" b="6350"/>
            <wp:docPr id="1429600157" name="Picture 287" descr="screenshot showing loading screen while promo code is being redee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screenshot showing loading screen while promo code is being redeem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r w:rsidRPr="0087010C">
        <w:fldChar w:fldCharType="end"/>
      </w:r>
    </w:p>
    <w:p w14:paraId="5562338E" w14:textId="77777777" w:rsidR="00666E9C" w:rsidRDefault="000643A5">
      <w:pPr>
        <w:pStyle w:val="Heading4"/>
      </w:pPr>
      <w:r w:rsidRPr="0087010C">
        <w:t>Aktivieren Sie Ihr Abonnement</w:t>
      </w:r>
    </w:p>
    <w:p w14:paraId="3360C1C0" w14:textId="77777777" w:rsidR="00666E9C" w:rsidRPr="00C61FE6" w:rsidRDefault="000643A5">
      <w:pPr>
        <w:pStyle w:val="ListParagraph"/>
        <w:numPr>
          <w:ilvl w:val="0"/>
          <w:numId w:val="3"/>
        </w:numPr>
        <w:rPr>
          <w:lang w:val="de-DE"/>
          <w:rPrChange w:id="64" w:author="Sanket Joshi" w:date="2024-10-15T15:12:00Z" w16du:dateUtc="2024-10-15T09:42:00Z">
            <w:rPr/>
          </w:rPrChange>
        </w:rPr>
      </w:pPr>
      <w:r w:rsidRPr="00C61FE6">
        <w:rPr>
          <w:lang w:val="de-DE"/>
          <w:rPrChange w:id="65" w:author="Sanket Joshi" w:date="2024-10-15T15:12:00Z" w16du:dateUtc="2024-10-15T09:42:00Z">
            <w:rPr/>
          </w:rPrChange>
        </w:rPr>
        <w:t>Wenn der Einlösungsprozess abgeschlossen ist, werden Sie zur Anmeldeseite weitergeleitet.</w:t>
      </w:r>
    </w:p>
    <w:p w14:paraId="21F5C38F" w14:textId="77777777" w:rsidR="00666E9C" w:rsidRPr="00C61FE6" w:rsidRDefault="000643A5">
      <w:pPr>
        <w:pStyle w:val="ListParagraph"/>
        <w:numPr>
          <w:ilvl w:val="0"/>
          <w:numId w:val="3"/>
        </w:numPr>
        <w:rPr>
          <w:lang w:val="de-DE"/>
          <w:rPrChange w:id="66" w:author="Sanket Joshi" w:date="2024-10-15T15:12:00Z" w16du:dateUtc="2024-10-15T09:42:00Z">
            <w:rPr/>
          </w:rPrChange>
        </w:rPr>
      </w:pPr>
      <w:r w:rsidRPr="00C61FE6">
        <w:rPr>
          <w:lang w:val="de-DE"/>
          <w:rPrChange w:id="67" w:author="Sanket Joshi" w:date="2024-10-15T15:12:00Z" w16du:dateUtc="2024-10-15T09:42:00Z">
            <w:rPr/>
          </w:rPrChange>
        </w:rPr>
        <w:t xml:space="preserve">Geben Sie Ihre Kontoinformationen ein und klicken Sie auf </w:t>
      </w:r>
      <w:r w:rsidRPr="00C61FE6">
        <w:rPr>
          <w:b/>
          <w:bCs/>
          <w:lang w:val="de-DE"/>
          <w:rPrChange w:id="68" w:author="Sanket Joshi" w:date="2024-10-15T15:12:00Z" w16du:dateUtc="2024-10-15T09:42:00Z">
            <w:rPr>
              <w:b/>
              <w:bCs/>
            </w:rPr>
          </w:rPrChange>
        </w:rPr>
        <w:t>Weiter</w:t>
      </w:r>
      <w:r w:rsidRPr="00C61FE6">
        <w:rPr>
          <w:lang w:val="de-DE"/>
          <w:rPrChange w:id="69" w:author="Sanket Joshi" w:date="2024-10-15T15:12:00Z" w16du:dateUtc="2024-10-15T09:42:00Z">
            <w:rPr/>
          </w:rPrChange>
        </w:rPr>
        <w:t>.</w:t>
      </w:r>
    </w:p>
    <w:p w14:paraId="6C5C127F" w14:textId="77777777" w:rsidR="00666E9C" w:rsidRDefault="000643A5">
      <w:r w:rsidRPr="0087010C">
        <w:fldChar w:fldCharType="begin"/>
      </w:r>
      <w:r w:rsidRPr="0087010C">
        <w:instrText xml:space="preserve"> INCLUDEPICTURE "https://labondemand.blob.core.windows.net/content/lab149520/instructions237223%5CMedia7%5Cimage9.jpeg" \* MERGEFORMATINET </w:instrText>
      </w:r>
      <w:r w:rsidRPr="0087010C">
        <w:fldChar w:fldCharType="separate"/>
      </w:r>
      <w:r w:rsidRPr="0087010C">
        <w:rPr>
          <w:noProof/>
        </w:rPr>
        <w:drawing>
          <wp:inline distT="0" distB="0" distL="0" distR="0" wp14:anchorId="7102F420" wp14:editId="394AEB05">
            <wp:extent cx="5731510" cy="5055235"/>
            <wp:effectExtent l="0" t="0" r="0" b="0"/>
            <wp:docPr id="765403838" name="Picture 286" descr="screenshot showing sign up form to enter accou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screenshot showing sign up form to enter account inform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55235"/>
                    </a:xfrm>
                    <a:prstGeom prst="rect">
                      <a:avLst/>
                    </a:prstGeom>
                    <a:noFill/>
                    <a:ln>
                      <a:noFill/>
                    </a:ln>
                  </pic:spPr>
                </pic:pic>
              </a:graphicData>
            </a:graphic>
          </wp:inline>
        </w:drawing>
      </w:r>
      <w:r w:rsidRPr="0087010C">
        <w:fldChar w:fldCharType="end"/>
      </w:r>
    </w:p>
    <w:p w14:paraId="233E9244" w14:textId="77777777" w:rsidR="00666E9C" w:rsidRPr="00C61FE6" w:rsidRDefault="000643A5">
      <w:pPr>
        <w:pStyle w:val="ListParagraph"/>
        <w:numPr>
          <w:ilvl w:val="0"/>
          <w:numId w:val="3"/>
        </w:numPr>
        <w:rPr>
          <w:lang w:val="de-DE"/>
          <w:rPrChange w:id="70" w:author="Sanket Joshi" w:date="2024-10-15T15:12:00Z" w16du:dateUtc="2024-10-15T09:42:00Z">
            <w:rPr/>
          </w:rPrChange>
        </w:rPr>
      </w:pPr>
      <w:r w:rsidRPr="00C61FE6">
        <w:rPr>
          <w:lang w:val="de-DE"/>
          <w:rPrChange w:id="71" w:author="Sanket Joshi" w:date="2024-10-15T15:12:00Z" w16du:dateUtc="2024-10-15T09:42:00Z">
            <w:rPr/>
          </w:rPrChange>
        </w:rPr>
        <w:t>Klicken Sie auf das Kontrollkästchen "Zustimmung" und dann auf die Schaltfläche "Anmelden".</w:t>
      </w:r>
    </w:p>
    <w:p w14:paraId="327E058F" w14:textId="77777777" w:rsidR="00666E9C" w:rsidRPr="00C61FE6" w:rsidRDefault="000643A5">
      <w:pPr>
        <w:pStyle w:val="ListParagraph"/>
        <w:numPr>
          <w:ilvl w:val="0"/>
          <w:numId w:val="3"/>
        </w:numPr>
        <w:rPr>
          <w:lang w:val="de-DE"/>
          <w:rPrChange w:id="72" w:author="Sanket Joshi" w:date="2024-10-15T15:12:00Z" w16du:dateUtc="2024-10-15T09:42:00Z">
            <w:rPr/>
          </w:rPrChange>
        </w:rPr>
      </w:pPr>
      <w:r w:rsidRPr="00C61FE6">
        <w:rPr>
          <w:lang w:val="de-DE"/>
          <w:rPrChange w:id="73" w:author="Sanket Joshi" w:date="2024-10-15T15:12:00Z" w16du:dateUtc="2024-10-15T09:42:00Z">
            <w:rPr/>
          </w:rPrChange>
        </w:rPr>
        <w:lastRenderedPageBreak/>
        <w:t>Die Bearbeitung der Anfrage kann einige Minuten dauern.</w:t>
      </w:r>
    </w:p>
    <w:p w14:paraId="27A80409" w14:textId="77777777" w:rsidR="00666E9C" w:rsidRDefault="000643A5">
      <w:r w:rsidRPr="0087010C">
        <w:fldChar w:fldCharType="begin"/>
      </w:r>
      <w:r w:rsidRPr="0087010C">
        <w:instrText xml:space="preserve"> INCLUDEPICTURE "https://labondemand.blob.core.windows.net/content/lab149520/instructions237223%5CMedia7%5Cimage10.jpg" \* MERGEFORMATINET </w:instrText>
      </w:r>
      <w:r w:rsidRPr="0087010C">
        <w:fldChar w:fldCharType="separate"/>
      </w:r>
      <w:r w:rsidRPr="0087010C">
        <w:rPr>
          <w:noProof/>
        </w:rPr>
        <w:drawing>
          <wp:inline distT="0" distB="0" distL="0" distR="0" wp14:anchorId="195C5814" wp14:editId="7B6005CB">
            <wp:extent cx="5731510" cy="4733925"/>
            <wp:effectExtent l="0" t="0" r="0" b="3175"/>
            <wp:docPr id="1152399327" name="Picture 285" descr="screenshot showing agreement checkbox and sign u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screenshot showing agreement checkbox and sign up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733925"/>
                    </a:xfrm>
                    <a:prstGeom prst="rect">
                      <a:avLst/>
                    </a:prstGeom>
                    <a:noFill/>
                    <a:ln>
                      <a:noFill/>
                    </a:ln>
                  </pic:spPr>
                </pic:pic>
              </a:graphicData>
            </a:graphic>
          </wp:inline>
        </w:drawing>
      </w:r>
      <w:r w:rsidRPr="0087010C">
        <w:fldChar w:fldCharType="end"/>
      </w:r>
    </w:p>
    <w:p w14:paraId="73AF92E0" w14:textId="77777777" w:rsidR="00666E9C" w:rsidRDefault="000643A5">
      <w:pPr>
        <w:pStyle w:val="ListParagraph"/>
        <w:numPr>
          <w:ilvl w:val="0"/>
          <w:numId w:val="3"/>
        </w:numPr>
      </w:pPr>
      <w:r w:rsidRPr="0087010C">
        <w:t>Ihr Azure-Abonnement ist fertig</w:t>
      </w:r>
    </w:p>
    <w:p w14:paraId="31A291C3" w14:textId="77777777" w:rsidR="00666E9C" w:rsidRDefault="000643A5">
      <w:r w:rsidRPr="0087010C">
        <w:fldChar w:fldCharType="begin"/>
      </w:r>
      <w:r w:rsidRPr="0087010C">
        <w:instrText xml:space="preserve"> INCLUDEPICTURE "https://labondemand.blob.core.windows.net/content/lab149520/instructions237223%5CMedia7%5Cimage11.jpeg" \* MERGEFORMATINET </w:instrText>
      </w:r>
      <w:r w:rsidRPr="0087010C">
        <w:fldChar w:fldCharType="separate"/>
      </w:r>
      <w:r w:rsidRPr="0087010C">
        <w:rPr>
          <w:noProof/>
        </w:rPr>
        <w:drawing>
          <wp:inline distT="0" distB="0" distL="0" distR="0" wp14:anchorId="06ABB2B0" wp14:editId="530A7B33">
            <wp:extent cx="5731510" cy="3140710"/>
            <wp:effectExtent l="0" t="0" r="0" b="0"/>
            <wp:docPr id="163923732" name="Picture 284" descr="screenshot showing azure portal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screenshot showing azure portal home p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r w:rsidRPr="0087010C">
        <w:fldChar w:fldCharType="end"/>
      </w:r>
    </w:p>
    <w:p w14:paraId="44BEBF61" w14:textId="77777777" w:rsidR="00666E9C" w:rsidRPr="00C61FE6" w:rsidRDefault="000643A5">
      <w:pPr>
        <w:pStyle w:val="Heading3"/>
        <w:rPr>
          <w:lang w:val="de-DE"/>
          <w:rPrChange w:id="74" w:author="Sanket Joshi" w:date="2024-10-15T15:12:00Z" w16du:dateUtc="2024-10-15T09:42:00Z">
            <w:rPr/>
          </w:rPrChange>
        </w:rPr>
      </w:pPr>
      <w:r w:rsidRPr="00C61FE6">
        <w:rPr>
          <w:lang w:val="de-DE"/>
          <w:rPrChange w:id="75" w:author="Sanket Joshi" w:date="2024-10-15T15:12:00Z" w16du:dateUtc="2024-10-15T09:42:00Z">
            <w:rPr/>
          </w:rPrChange>
        </w:rPr>
        <w:lastRenderedPageBreak/>
        <w:t>Aufgabe 2: Registrieren Sie Ihre Labor-VM in Azure AD (jetzt Microsoft Entra ID)</w:t>
      </w:r>
    </w:p>
    <w:p w14:paraId="64C0C866" w14:textId="77777777" w:rsidR="00666E9C" w:rsidRDefault="000643A5">
      <w:r w:rsidRPr="00C61FE6">
        <w:rPr>
          <w:lang w:val="de-DE"/>
          <w:rPrChange w:id="76" w:author="Sanket Joshi" w:date="2024-10-15T15:12:00Z" w16du:dateUtc="2024-10-15T09:42:00Z">
            <w:rPr/>
          </w:rPrChange>
        </w:rPr>
        <w:t xml:space="preserve">Um eine VM zu öffnen, die in Azure AD registriert ist, müssen wir unser Gerät/VM in Azure AD registrieren. </w:t>
      </w:r>
      <w:r w:rsidRPr="0087010C">
        <w:t>Wir werden also unsere Labor-VM im Azure Active Directory von Contoso registrieren.</w:t>
      </w:r>
    </w:p>
    <w:p w14:paraId="52D4DAED" w14:textId="77777777" w:rsidR="00666E9C" w:rsidRPr="00C61FE6" w:rsidRDefault="000643A5">
      <w:pPr>
        <w:pStyle w:val="ListParagraph"/>
        <w:numPr>
          <w:ilvl w:val="0"/>
          <w:numId w:val="4"/>
        </w:numPr>
        <w:rPr>
          <w:lang w:val="de-DE"/>
          <w:rPrChange w:id="77" w:author="Sanket Joshi" w:date="2024-10-15T15:12:00Z" w16du:dateUtc="2024-10-15T09:42:00Z">
            <w:rPr/>
          </w:rPrChange>
        </w:rPr>
      </w:pPr>
      <w:r w:rsidRPr="00C61FE6">
        <w:rPr>
          <w:lang w:val="de-DE"/>
          <w:rPrChange w:id="78" w:author="Sanket Joshi" w:date="2024-10-15T15:12:00Z" w16du:dateUtc="2024-10-15T09:42:00Z">
            <w:rPr/>
          </w:rPrChange>
        </w:rPr>
        <w:t xml:space="preserve">Öffnen Sie Fenster </w:t>
      </w:r>
      <w:r w:rsidRPr="00C61FE6">
        <w:rPr>
          <w:b/>
          <w:bCs/>
          <w:lang w:val="de-DE"/>
          <w:rPrChange w:id="79" w:author="Sanket Joshi" w:date="2024-10-15T15:12:00Z" w16du:dateUtc="2024-10-15T09:42:00Z">
            <w:rPr>
              <w:b/>
              <w:bCs/>
            </w:rPr>
          </w:rPrChange>
        </w:rPr>
        <w:t xml:space="preserve">Einstellungen </w:t>
      </w:r>
      <w:r w:rsidRPr="00C61FE6">
        <w:rPr>
          <w:lang w:val="de-DE"/>
          <w:rPrChange w:id="80" w:author="Sanket Joshi" w:date="2024-10-15T15:12:00Z" w16du:dateUtc="2024-10-15T09:42:00Z">
            <w:rPr/>
          </w:rPrChange>
        </w:rPr>
        <w:t>auf Ihrer VM.</w:t>
      </w:r>
    </w:p>
    <w:p w14:paraId="4ADFA930" w14:textId="77777777" w:rsidR="00666E9C" w:rsidRDefault="000643A5">
      <w:r w:rsidRPr="0087010C">
        <w:fldChar w:fldCharType="begin"/>
      </w:r>
      <w:r w:rsidRPr="0087010C">
        <w:instrText xml:space="preserve"> INCLUDEPICTURE "https://labondemand.blob.core.windows.net/content/lab149520/instructions237223%5CMedia7%5Cimage12.png" \* MERGEFORMATINET </w:instrText>
      </w:r>
      <w:r w:rsidRPr="0087010C">
        <w:fldChar w:fldCharType="separate"/>
      </w:r>
      <w:r w:rsidRPr="0087010C">
        <w:rPr>
          <w:noProof/>
        </w:rPr>
        <w:drawing>
          <wp:inline distT="0" distB="0" distL="0" distR="0" wp14:anchorId="03F2BEFE" wp14:editId="7911CB55">
            <wp:extent cx="5731510" cy="3582035"/>
            <wp:effectExtent l="0" t="0" r="0" b="0"/>
            <wp:docPr id="1500657050" name="Picture 28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A screenshot of a computer 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016A7048" w14:textId="77777777" w:rsidR="00666E9C" w:rsidRPr="00C61FE6" w:rsidRDefault="000643A5">
      <w:pPr>
        <w:pStyle w:val="ListParagraph"/>
        <w:numPr>
          <w:ilvl w:val="0"/>
          <w:numId w:val="4"/>
        </w:numPr>
        <w:rPr>
          <w:lang w:val="de-DE"/>
          <w:rPrChange w:id="81" w:author="Sanket Joshi" w:date="2024-10-15T15:12:00Z" w16du:dateUtc="2024-10-15T09:42:00Z">
            <w:rPr/>
          </w:rPrChange>
        </w:rPr>
      </w:pPr>
      <w:r w:rsidRPr="00C61FE6">
        <w:rPr>
          <w:lang w:val="de-DE"/>
          <w:rPrChange w:id="82" w:author="Sanket Joshi" w:date="2024-10-15T15:12:00Z" w16du:dateUtc="2024-10-15T09:42:00Z">
            <w:rPr/>
          </w:rPrChange>
        </w:rPr>
        <w:t xml:space="preserve">Gehen Sie zu </w:t>
      </w:r>
      <w:r w:rsidRPr="00C61FE6">
        <w:rPr>
          <w:b/>
          <w:bCs/>
          <w:lang w:val="de-DE"/>
          <w:rPrChange w:id="83" w:author="Sanket Joshi" w:date="2024-10-15T15:12:00Z" w16du:dateUtc="2024-10-15T09:42:00Z">
            <w:rPr/>
          </w:rPrChange>
        </w:rPr>
        <w:t xml:space="preserve">Konten </w:t>
      </w:r>
      <w:r w:rsidRPr="00C61FE6">
        <w:rPr>
          <w:lang w:val="de-DE"/>
          <w:rPrChange w:id="84" w:author="Sanket Joshi" w:date="2024-10-15T15:12:00Z" w16du:dateUtc="2024-10-15T09:42:00Z">
            <w:rPr/>
          </w:rPrChange>
        </w:rPr>
        <w:t xml:space="preserve">&gt; </w:t>
      </w:r>
      <w:r w:rsidRPr="00C61FE6">
        <w:rPr>
          <w:b/>
          <w:bCs/>
          <w:lang w:val="de-DE"/>
          <w:rPrChange w:id="85" w:author="Sanket Joshi" w:date="2024-10-15T15:12:00Z" w16du:dateUtc="2024-10-15T09:42:00Z">
            <w:rPr/>
          </w:rPrChange>
        </w:rPr>
        <w:t>Zugang Arbeit oder Schule</w:t>
      </w:r>
      <w:r w:rsidRPr="00C61FE6">
        <w:rPr>
          <w:lang w:val="de-DE"/>
          <w:rPrChange w:id="86" w:author="Sanket Joshi" w:date="2024-10-15T15:12:00Z" w16du:dateUtc="2024-10-15T09:42:00Z">
            <w:rPr/>
          </w:rPrChange>
        </w:rPr>
        <w:t>.</w:t>
      </w:r>
    </w:p>
    <w:p w14:paraId="6B622576" w14:textId="77777777" w:rsidR="00666E9C" w:rsidRDefault="000643A5">
      <w:r w:rsidRPr="0087010C">
        <w:lastRenderedPageBreak/>
        <w:fldChar w:fldCharType="begin"/>
      </w:r>
      <w:r w:rsidRPr="0087010C">
        <w:instrText xml:space="preserve"> INCLUDEPICTURE "https://labondemand.blob.core.windows.net/content/lab149520/instructions237223%5CMedia7%5Cimage13.png" \* MERGEFORMATINET </w:instrText>
      </w:r>
      <w:r w:rsidRPr="0087010C">
        <w:fldChar w:fldCharType="separate"/>
      </w:r>
      <w:r w:rsidRPr="0087010C">
        <w:rPr>
          <w:noProof/>
        </w:rPr>
        <w:drawing>
          <wp:inline distT="0" distB="0" distL="0" distR="0" wp14:anchorId="1295BA78" wp14:editId="67D5105C">
            <wp:extent cx="5731510" cy="4152265"/>
            <wp:effectExtent l="0" t="0" r="0" b="635"/>
            <wp:docPr id="1739377176" name="Picture 28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A screenshot of a computer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fldChar w:fldCharType="end"/>
      </w:r>
    </w:p>
    <w:p w14:paraId="2F441F9F" w14:textId="77777777" w:rsidR="00666E9C" w:rsidRPr="00C61FE6" w:rsidRDefault="000643A5">
      <w:pPr>
        <w:pStyle w:val="ListParagraph"/>
        <w:numPr>
          <w:ilvl w:val="0"/>
          <w:numId w:val="4"/>
        </w:numPr>
        <w:rPr>
          <w:lang w:val="de-DE"/>
          <w:rPrChange w:id="87" w:author="Sanket Joshi" w:date="2024-10-15T15:12:00Z" w16du:dateUtc="2024-10-15T09:42:00Z">
            <w:rPr/>
          </w:rPrChange>
        </w:rPr>
      </w:pPr>
      <w:r w:rsidRPr="00C61FE6">
        <w:rPr>
          <w:lang w:val="de-DE"/>
          <w:rPrChange w:id="88" w:author="Sanket Joshi" w:date="2024-10-15T15:12:00Z" w16du:dateUtc="2024-10-15T09:42:00Z">
            <w:rPr/>
          </w:rPrChange>
        </w:rPr>
        <w:t xml:space="preserve">Klicken Sie unter </w:t>
      </w:r>
      <w:r w:rsidRPr="00C61FE6">
        <w:rPr>
          <w:b/>
          <w:bCs/>
          <w:lang w:val="de-DE"/>
          <w:rPrChange w:id="89" w:author="Sanket Joshi" w:date="2024-10-15T15:12:00Z" w16du:dateUtc="2024-10-15T09:42:00Z">
            <w:rPr/>
          </w:rPrChange>
        </w:rPr>
        <w:t xml:space="preserve">Zugang zum Arbeits- oder Schulkonto </w:t>
      </w:r>
      <w:r w:rsidRPr="00C61FE6">
        <w:rPr>
          <w:lang w:val="de-DE"/>
          <w:rPrChange w:id="90" w:author="Sanket Joshi" w:date="2024-10-15T15:12:00Z" w16du:dateUtc="2024-10-15T09:42:00Z">
            <w:rPr/>
          </w:rPrChange>
        </w:rPr>
        <w:t xml:space="preserve">auf </w:t>
      </w:r>
      <w:r w:rsidRPr="00C61FE6">
        <w:rPr>
          <w:b/>
          <w:bCs/>
          <w:lang w:val="de-DE"/>
          <w:rPrChange w:id="91" w:author="Sanket Joshi" w:date="2024-10-15T15:12:00Z" w16du:dateUtc="2024-10-15T09:42:00Z">
            <w:rPr/>
          </w:rPrChange>
        </w:rPr>
        <w:t>Verbinden</w:t>
      </w:r>
      <w:r w:rsidRPr="00C61FE6">
        <w:rPr>
          <w:lang w:val="de-DE"/>
          <w:rPrChange w:id="92" w:author="Sanket Joshi" w:date="2024-10-15T15:12:00Z" w16du:dateUtc="2024-10-15T09:42:00Z">
            <w:rPr/>
          </w:rPrChange>
        </w:rPr>
        <w:t>.</w:t>
      </w:r>
    </w:p>
    <w:p w14:paraId="637DF099" w14:textId="77777777" w:rsidR="00666E9C" w:rsidRDefault="000643A5">
      <w:r w:rsidRPr="0087010C">
        <w:lastRenderedPageBreak/>
        <w:fldChar w:fldCharType="begin"/>
      </w:r>
      <w:r w:rsidRPr="0087010C">
        <w:instrText xml:space="preserve"> INCLUDEPICTURE "https://labondemand.blob.core.windows.net/content/lab149520/instructions237223%5CMedia7%5Cimage14.png" \* MERGEFORMATINET </w:instrText>
      </w:r>
      <w:r w:rsidRPr="0087010C">
        <w:fldChar w:fldCharType="separate"/>
      </w:r>
      <w:r w:rsidRPr="0087010C">
        <w:rPr>
          <w:noProof/>
        </w:rPr>
        <w:drawing>
          <wp:inline distT="0" distB="0" distL="0" distR="0" wp14:anchorId="151F36CF" wp14:editId="6EBA3861">
            <wp:extent cx="5731510" cy="4493260"/>
            <wp:effectExtent l="0" t="0" r="0" b="2540"/>
            <wp:docPr id="330566701" name="Picture 28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A screenshot of a computer 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r w:rsidRPr="0087010C">
        <w:fldChar w:fldCharType="end"/>
      </w:r>
    </w:p>
    <w:p w14:paraId="7184159D" w14:textId="77777777" w:rsidR="00666E9C" w:rsidRPr="00C61FE6" w:rsidRDefault="00A30868">
      <w:pPr>
        <w:pStyle w:val="ListParagraph"/>
        <w:numPr>
          <w:ilvl w:val="0"/>
          <w:numId w:val="4"/>
        </w:numPr>
        <w:rPr>
          <w:lang w:val="de-DE"/>
          <w:rPrChange w:id="93" w:author="Sanket Joshi" w:date="2024-10-15T15:12:00Z" w16du:dateUtc="2024-10-15T09:42:00Z">
            <w:rPr/>
          </w:rPrChange>
        </w:rPr>
      </w:pPr>
      <w:ins w:id="94" w:author="Dharti Jagani" w:date="2024-08-19T18:14:00Z" w16du:dateUtc="2024-08-19T12:44:00Z">
        <w:r w:rsidRPr="00C61FE6">
          <w:rPr>
            <w:lang w:val="de-DE"/>
            <w:rPrChange w:id="95" w:author="Sanket Joshi" w:date="2024-10-15T15:12:00Z" w16du:dateUtc="2024-10-15T09:42:00Z">
              <w:rPr/>
            </w:rPrChange>
          </w:rPr>
          <w:t>Klicken Sie</w:t>
        </w:r>
      </w:ins>
      <w:r w:rsidR="000643A5" w:rsidRPr="00C61FE6">
        <w:rPr>
          <w:lang w:val="de-DE"/>
          <w:rPrChange w:id="96" w:author="Sanket Joshi" w:date="2024-10-15T15:12:00Z" w16du:dateUtc="2024-10-15T09:42:00Z">
            <w:rPr/>
          </w:rPrChange>
        </w:rPr>
        <w:t xml:space="preserve"> in </w:t>
      </w:r>
      <w:ins w:id="97" w:author="Dharti Jagani" w:date="2024-08-19T18:14:00Z" w16du:dateUtc="2024-08-19T12:44:00Z">
        <w:r w:rsidRPr="00C61FE6">
          <w:rPr>
            <w:lang w:val="de-DE"/>
            <w:rPrChange w:id="98" w:author="Sanket Joshi" w:date="2024-10-15T15:12:00Z" w16du:dateUtc="2024-10-15T09:42:00Z">
              <w:rPr/>
            </w:rPrChange>
          </w:rPr>
          <w:t xml:space="preserve">der Aufforderung zum </w:t>
        </w:r>
        <w:r w:rsidRPr="00C61FE6">
          <w:rPr>
            <w:b/>
            <w:bCs/>
            <w:lang w:val="de-DE"/>
            <w:rPrChange w:id="99" w:author="Sanket Joshi" w:date="2024-10-15T15:12:00Z" w16du:dateUtc="2024-10-15T09:42:00Z">
              <w:rPr>
                <w:b/>
                <w:bCs/>
              </w:rPr>
            </w:rPrChange>
          </w:rPr>
          <w:t xml:space="preserve">Einrichten eines Arbeits- oder Schulkontos </w:t>
        </w:r>
        <w:r w:rsidRPr="00C61FE6">
          <w:rPr>
            <w:lang w:val="de-DE"/>
            <w:rPrChange w:id="100" w:author="Sanket Joshi" w:date="2024-10-15T15:12:00Z" w16du:dateUtc="2024-10-15T09:42:00Z">
              <w:rPr/>
            </w:rPrChange>
          </w:rPr>
          <w:t xml:space="preserve">auf </w:t>
        </w:r>
        <w:r w:rsidRPr="00C61FE6">
          <w:rPr>
            <w:b/>
            <w:bCs/>
            <w:lang w:val="de-DE"/>
            <w:rPrChange w:id="101" w:author="Sanket Joshi" w:date="2024-10-15T15:12:00Z" w16du:dateUtc="2024-10-15T09:42:00Z">
              <w:rPr>
                <w:b/>
                <w:bCs/>
              </w:rPr>
            </w:rPrChange>
          </w:rPr>
          <w:t>Diesem Gerät beitreten auf</w:t>
        </w:r>
        <w:commentRangeStart w:id="102"/>
        <w:commentRangeStart w:id="103"/>
        <w:commentRangeEnd w:id="102"/>
        <w:r>
          <w:rPr>
            <w:rStyle w:val="CommentReference"/>
          </w:rPr>
          <w:commentReference w:id="102"/>
        </w:r>
        <w:r w:rsidRPr="00C61FE6">
          <w:rPr>
            <w:b/>
            <w:bCs/>
            <w:lang w:val="de-DE"/>
            <w:rPrChange w:id="104" w:author="Sanket Joshi" w:date="2024-10-15T15:12:00Z" w16du:dateUtc="2024-10-15T09:42:00Z">
              <w:rPr>
                <w:b/>
                <w:bCs/>
              </w:rPr>
            </w:rPrChange>
          </w:rPr>
          <w:t xml:space="preserve"> Microsoft Entra ID</w:t>
        </w:r>
        <w:commentRangeEnd w:id="103"/>
        <w:r>
          <w:rPr>
            <w:rStyle w:val="CommentReference"/>
          </w:rPr>
          <w:commentReference w:id="103"/>
        </w:r>
        <w:r w:rsidRPr="00C61FE6">
          <w:rPr>
            <w:lang w:val="de-DE"/>
            <w:rPrChange w:id="105" w:author="Sanket Joshi" w:date="2024-10-15T15:12:00Z" w16du:dateUtc="2024-10-15T09:42:00Z">
              <w:rPr/>
            </w:rPrChange>
          </w:rPr>
          <w:t xml:space="preserve"> .</w:t>
        </w:r>
      </w:ins>
      <w:del w:id="106" w:author="Dharti Jagani" w:date="2024-08-19T18:14:00Z" w16du:dateUtc="2024-08-19T12:44:00Z">
        <w:r w:rsidR="000643A5" w:rsidRPr="00C61FE6" w:rsidDel="00A30868">
          <w:rPr>
            <w:lang w:val="de-DE"/>
            <w:rPrChange w:id="107" w:author="Sanket Joshi" w:date="2024-10-15T15:12:00Z" w16du:dateUtc="2024-10-15T09:42:00Z">
              <w:rPr/>
            </w:rPrChange>
          </w:rPr>
          <w:delText>the </w:delText>
        </w:r>
        <w:r w:rsidR="000643A5" w:rsidRPr="00C61FE6" w:rsidDel="00A30868">
          <w:rPr>
            <w:b/>
            <w:bCs/>
            <w:lang w:val="de-DE"/>
            <w:rPrChange w:id="108" w:author="Sanket Joshi" w:date="2024-10-15T15:12:00Z" w16du:dateUtc="2024-10-15T09:42:00Z">
              <w:rPr/>
            </w:rPrChange>
          </w:rPr>
          <w:delText xml:space="preserve">Set up a work or school account </w:delText>
        </w:r>
        <w:r w:rsidR="000643A5" w:rsidRPr="00C61FE6" w:rsidDel="00A30868">
          <w:rPr>
            <w:lang w:val="de-DE"/>
            <w:rPrChange w:id="109" w:author="Sanket Joshi" w:date="2024-10-15T15:12:00Z" w16du:dateUtc="2024-10-15T09:42:00Z">
              <w:rPr/>
            </w:rPrChange>
          </w:rPr>
          <w:delText xml:space="preserve">prompt, click on </w:delText>
        </w:r>
        <w:r w:rsidR="000643A5" w:rsidRPr="00C61FE6" w:rsidDel="00A30868">
          <w:rPr>
            <w:b/>
            <w:bCs/>
            <w:lang w:val="de-DE"/>
            <w:rPrChange w:id="110" w:author="Sanket Joshi" w:date="2024-10-15T15:12:00Z" w16du:dateUtc="2024-10-15T09:42:00Z">
              <w:rPr/>
            </w:rPrChange>
          </w:rPr>
          <w:delText>Join this device to Azure Active Directory</w:delText>
        </w:r>
        <w:r w:rsidR="000643A5" w:rsidRPr="00C61FE6" w:rsidDel="00A30868">
          <w:rPr>
            <w:lang w:val="de-DE"/>
            <w:rPrChange w:id="111" w:author="Sanket Joshi" w:date="2024-10-15T15:12:00Z" w16du:dateUtc="2024-10-15T09:42:00Z">
              <w:rPr/>
            </w:rPrChange>
          </w:rPr>
          <w:delText>.</w:delText>
        </w:r>
      </w:del>
    </w:p>
    <w:p w14:paraId="5636925E" w14:textId="77777777" w:rsidR="00666E9C" w:rsidRDefault="000643A5">
      <w:ins w:id="112" w:author="Dharti Jagani" w:date="2024-08-19T18:14:00Z" w16du:dateUtc="2024-08-19T12:44:00Z">
        <w:r w:rsidRPr="00A30868">
          <w:rPr>
            <w:noProof/>
          </w:rPr>
          <w:lastRenderedPageBreak/>
          <w:drawing>
            <wp:inline distT="0" distB="0" distL="0" distR="0" wp14:anchorId="2FAFA612" wp14:editId="62F999DA">
              <wp:extent cx="5731510" cy="4829810"/>
              <wp:effectExtent l="0" t="0" r="0" b="0"/>
              <wp:docPr id="1417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33688" name=""/>
                      <pic:cNvPicPr/>
                    </pic:nvPicPr>
                    <pic:blipFill>
                      <a:blip r:embed="rId26"/>
                      <a:stretch>
                        <a:fillRect/>
                      </a:stretch>
                    </pic:blipFill>
                    <pic:spPr>
                      <a:xfrm>
                        <a:off x="0" y="0"/>
                        <a:ext cx="5731510" cy="4829810"/>
                      </a:xfrm>
                      <a:prstGeom prst="rect">
                        <a:avLst/>
                      </a:prstGeom>
                    </pic:spPr>
                  </pic:pic>
                </a:graphicData>
              </a:graphic>
            </wp:inline>
          </w:drawing>
        </w:r>
      </w:ins>
      <w:del w:id="113" w:author="Dharti Jagani" w:date="2024-08-19T18:14:00Z" w16du:dateUtc="2024-08-19T12:44:00Z">
        <w:r w:rsidR="0087010C" w:rsidRPr="0087010C" w:rsidDel="00A30868">
          <w:lastRenderedPageBreak/>
          <w:fldChar w:fldCharType="begin"/>
        </w:r>
        <w:r w:rsidR="0087010C" w:rsidRPr="0087010C" w:rsidDel="00A30868">
          <w:delInstrText xml:space="preserve"> INCLUDEPICTURE "https://labondemand.blob.core.windows.net/content/lab149520/instructions237223%5CMedia7%5Cimage15.png" \* MERGEFORMATINET </w:delInstrText>
        </w:r>
        <w:r w:rsidR="0087010C" w:rsidRPr="0087010C" w:rsidDel="00A30868">
          <w:fldChar w:fldCharType="separate"/>
        </w:r>
        <w:r w:rsidR="0087010C" w:rsidRPr="0087010C" w:rsidDel="00A30868">
          <w:rPr>
            <w:noProof/>
          </w:rPr>
          <w:drawing>
            <wp:inline distT="0" distB="0" distL="0" distR="0" wp14:anchorId="698652ED" wp14:editId="4C25C897">
              <wp:extent cx="5731510" cy="5557520"/>
              <wp:effectExtent l="0" t="0" r="0" b="5080"/>
              <wp:docPr id="1521845540" name="Picture 280"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A screenshot of a computer screen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57520"/>
                      </a:xfrm>
                      <a:prstGeom prst="rect">
                        <a:avLst/>
                      </a:prstGeom>
                      <a:noFill/>
                      <a:ln>
                        <a:noFill/>
                      </a:ln>
                    </pic:spPr>
                  </pic:pic>
                </a:graphicData>
              </a:graphic>
            </wp:inline>
          </w:drawing>
        </w:r>
        <w:r w:rsidR="0087010C" w:rsidRPr="0087010C" w:rsidDel="00A30868">
          <w:fldChar w:fldCharType="end"/>
        </w:r>
      </w:del>
    </w:p>
    <w:p w14:paraId="069A1557" w14:textId="77777777" w:rsidR="00666E9C" w:rsidRPr="00C61FE6" w:rsidRDefault="000643A5">
      <w:pPr>
        <w:pStyle w:val="ListParagraph"/>
        <w:numPr>
          <w:ilvl w:val="0"/>
          <w:numId w:val="4"/>
        </w:numPr>
        <w:rPr>
          <w:lang w:val="de-DE"/>
          <w:rPrChange w:id="114" w:author="Sanket Joshi" w:date="2024-10-15T15:12:00Z" w16du:dateUtc="2024-10-15T09:42:00Z">
            <w:rPr/>
          </w:rPrChange>
        </w:rPr>
      </w:pPr>
      <w:r w:rsidRPr="00C61FE6">
        <w:rPr>
          <w:lang w:val="de-DE"/>
          <w:rPrChange w:id="115" w:author="Sanket Joshi" w:date="2024-10-15T15:12:00Z" w16du:dateUtc="2024-10-15T09:42:00Z">
            <w:rPr/>
          </w:rPrChange>
        </w:rPr>
        <w:t xml:space="preserve">Melden Sie sich bei der Anmeldeaufforderung mit den </w:t>
      </w:r>
      <w:ins w:id="116" w:author="Dharti Jagani" w:date="2024-08-19T17:14:00Z" w16du:dateUtc="2024-08-19T11:44:00Z">
        <w:r w:rsidR="00445884" w:rsidRPr="00C61FE6">
          <w:rPr>
            <w:b/>
            <w:bCs/>
            <w:lang w:val="de-DE"/>
            <w:rPrChange w:id="117" w:author="Sanket Joshi" w:date="2024-10-15T15:12:00Z" w16du:dateUtc="2024-10-15T09:42:00Z">
              <w:rPr>
                <w:b/>
                <w:bCs/>
              </w:rPr>
            </w:rPrChange>
          </w:rPr>
          <w:t>MOD</w:t>
        </w:r>
      </w:ins>
      <w:del w:id="118" w:author="Dharti Jagani" w:date="2024-08-19T17:14:00Z" w16du:dateUtc="2024-08-19T11:44:00Z">
        <w:r w:rsidRPr="00C61FE6" w:rsidDel="00445884">
          <w:rPr>
            <w:b/>
            <w:bCs/>
            <w:lang w:val="de-DE"/>
            <w:rPrChange w:id="119" w:author="Sanket Joshi" w:date="2024-10-15T15:12:00Z" w16du:dateUtc="2024-10-15T09:42:00Z">
              <w:rPr>
                <w:b/>
                <w:bCs/>
              </w:rPr>
            </w:rPrChange>
          </w:rPr>
          <w:delText>od</w:delText>
        </w:r>
      </w:del>
      <w:r w:rsidRPr="00C61FE6">
        <w:rPr>
          <w:lang w:val="de-DE"/>
          <w:rPrChange w:id="120" w:author="Sanket Joshi" w:date="2024-10-15T15:12:00Z" w16du:dateUtc="2024-10-15T09:42:00Z">
            <w:rPr/>
          </w:rPrChange>
        </w:rPr>
        <w:t xml:space="preserve"> Administrator-Anmeldedaten an, die Sie auf der Registerkarte Ressourcen Ihrer Laborumgebung finden. </w:t>
      </w:r>
    </w:p>
    <w:p w14:paraId="60316160" w14:textId="77777777" w:rsidR="00666E9C" w:rsidRDefault="000643A5">
      <w:r w:rsidRPr="0087010C">
        <w:lastRenderedPageBreak/>
        <w:fldChar w:fldCharType="begin"/>
      </w:r>
      <w:r w:rsidRPr="0087010C">
        <w:instrText xml:space="preserve"> INCLUDEPICTURE "https://labondemand.blob.core.windows.net/content/lab149520/instructions237223%5CMedia7%5Cimage16.png" \* MERGEFORMATINET </w:instrText>
      </w:r>
      <w:r w:rsidRPr="0087010C">
        <w:fldChar w:fldCharType="separate"/>
      </w:r>
      <w:r w:rsidRPr="0087010C">
        <w:rPr>
          <w:noProof/>
        </w:rPr>
        <w:drawing>
          <wp:inline distT="0" distB="0" distL="0" distR="0" wp14:anchorId="612842FC" wp14:editId="665D58EB">
            <wp:extent cx="5731510" cy="4152265"/>
            <wp:effectExtent l="0" t="0" r="0" b="635"/>
            <wp:docPr id="1212568389" name="Picture 279"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A screenshot of a computer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fldChar w:fldCharType="end"/>
      </w:r>
    </w:p>
    <w:p w14:paraId="6171979C" w14:textId="77777777" w:rsidR="00666E9C" w:rsidRDefault="000643A5">
      <w:r w:rsidRPr="0087010C">
        <w:fldChar w:fldCharType="begin"/>
      </w:r>
      <w:r w:rsidRPr="0087010C">
        <w:instrText xml:space="preserve"> INCLUDEPICTURE "https://labondemand.blob.core.windows.net/content/lab149520/instructions237223%5CMedia7%5Cimage17.png" \* MERGEFORMATINET </w:instrText>
      </w:r>
      <w:r w:rsidRPr="0087010C">
        <w:fldChar w:fldCharType="separate"/>
      </w:r>
      <w:r w:rsidRPr="0087010C">
        <w:rPr>
          <w:noProof/>
        </w:rPr>
        <w:drawing>
          <wp:inline distT="0" distB="0" distL="0" distR="0" wp14:anchorId="609EA52C" wp14:editId="7088215B">
            <wp:extent cx="5731510" cy="4152265"/>
            <wp:effectExtent l="0" t="0" r="0" b="635"/>
            <wp:docPr id="999461350" name="Picture 278" descr="Graphical user interface, application, PowerPoi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Graphical user interface, application, PowerPoint 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fldChar w:fldCharType="end"/>
      </w:r>
    </w:p>
    <w:p w14:paraId="5DD21F8D" w14:textId="77777777" w:rsidR="00666E9C" w:rsidRPr="00C61FE6" w:rsidRDefault="000643A5">
      <w:pPr>
        <w:pStyle w:val="ListParagraph"/>
        <w:numPr>
          <w:ilvl w:val="0"/>
          <w:numId w:val="4"/>
        </w:numPr>
        <w:rPr>
          <w:lang w:val="de-DE"/>
          <w:rPrChange w:id="121" w:author="Sanket Joshi" w:date="2024-10-15T15:12:00Z" w16du:dateUtc="2024-10-15T09:42:00Z">
            <w:rPr/>
          </w:rPrChange>
        </w:rPr>
      </w:pPr>
      <w:r w:rsidRPr="00C61FE6">
        <w:rPr>
          <w:lang w:val="de-DE"/>
          <w:rPrChange w:id="122" w:author="Sanket Joshi" w:date="2024-10-15T15:12:00Z" w16du:dateUtc="2024-10-15T09:42:00Z">
            <w:rPr/>
          </w:rPrChange>
        </w:rPr>
        <w:t>Drücken Sie in der Aufforderung Vergewissern Sie sich, dass dies Ihre Organisation ist, auf Beitreten.</w:t>
      </w:r>
    </w:p>
    <w:p w14:paraId="611142EE" w14:textId="77777777" w:rsidR="00666E9C" w:rsidRDefault="000643A5">
      <w:r w:rsidRPr="0087010C">
        <w:lastRenderedPageBreak/>
        <w:fldChar w:fldCharType="begin"/>
      </w:r>
      <w:r w:rsidRPr="0087010C">
        <w:instrText xml:space="preserve"> INCLUDEPICTURE "https://labondemand.blob.core.windows.net/content/lab149520/instructions237223%5CMedia7%5Cimage18.png" \* MERGEFORMATINET </w:instrText>
      </w:r>
      <w:r w:rsidRPr="0087010C">
        <w:fldChar w:fldCharType="separate"/>
      </w:r>
      <w:r w:rsidRPr="0087010C">
        <w:rPr>
          <w:noProof/>
        </w:rPr>
        <w:drawing>
          <wp:inline distT="0" distB="0" distL="0" distR="0" wp14:anchorId="41336AD7" wp14:editId="61E4BE45">
            <wp:extent cx="5731510" cy="5320665"/>
            <wp:effectExtent l="0" t="0" r="0" b="635"/>
            <wp:docPr id="1539746707" name="Picture 27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Graphical user interface, text, application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r w:rsidRPr="0087010C">
        <w:fldChar w:fldCharType="end"/>
      </w:r>
    </w:p>
    <w:p w14:paraId="6E419513" w14:textId="77777777" w:rsidR="00666E9C" w:rsidRDefault="000643A5">
      <w:pPr>
        <w:pStyle w:val="ListParagraph"/>
        <w:numPr>
          <w:ilvl w:val="0"/>
          <w:numId w:val="4"/>
        </w:numPr>
      </w:pPr>
      <w:r w:rsidRPr="00C61FE6">
        <w:rPr>
          <w:lang w:val="de-DE"/>
          <w:rPrChange w:id="123" w:author="Sanket Joshi" w:date="2024-10-15T15:12:00Z" w16du:dateUtc="2024-10-15T09:42:00Z">
            <w:rPr/>
          </w:rPrChange>
        </w:rPr>
        <w:t xml:space="preserve">Danach erscheint ein Bestätigungsfenster </w:t>
      </w:r>
      <w:r w:rsidRPr="00C61FE6">
        <w:rPr>
          <w:b/>
          <w:bCs/>
          <w:lang w:val="de-DE"/>
          <w:rPrChange w:id="124" w:author="Sanket Joshi" w:date="2024-10-15T15:12:00Z" w16du:dateUtc="2024-10-15T09:42:00Z">
            <w:rPr>
              <w:b/>
              <w:bCs/>
            </w:rPr>
          </w:rPrChange>
        </w:rPr>
        <w:t>You're all set!</w:t>
      </w:r>
      <w:r w:rsidRPr="00C61FE6">
        <w:rPr>
          <w:lang w:val="de-DE"/>
          <w:rPrChange w:id="125" w:author="Sanket Joshi" w:date="2024-10-15T15:12:00Z" w16du:dateUtc="2024-10-15T09:42:00Z">
            <w:rPr/>
          </w:rPrChange>
        </w:rPr>
        <w:t xml:space="preserve">. </w:t>
      </w:r>
      <w:r w:rsidRPr="0087010C">
        <w:t xml:space="preserve">Klicken Sie auf </w:t>
      </w:r>
      <w:r w:rsidRPr="002C5618">
        <w:rPr>
          <w:b/>
          <w:bCs/>
        </w:rPr>
        <w:t>Erledigt</w:t>
      </w:r>
      <w:r w:rsidRPr="0087010C">
        <w:t>.</w:t>
      </w:r>
    </w:p>
    <w:p w14:paraId="6500FA54" w14:textId="77777777" w:rsidR="00666E9C" w:rsidRPr="00C61FE6" w:rsidRDefault="000643A5">
      <w:pPr>
        <w:pStyle w:val="ListParagraph"/>
        <w:numPr>
          <w:ilvl w:val="0"/>
          <w:numId w:val="4"/>
        </w:numPr>
        <w:rPr>
          <w:lang w:val="de-DE"/>
          <w:rPrChange w:id="126" w:author="Sanket Joshi" w:date="2024-10-15T15:12:00Z" w16du:dateUtc="2024-10-15T09:42:00Z">
            <w:rPr/>
          </w:rPrChange>
        </w:rPr>
      </w:pPr>
      <w:r w:rsidRPr="00C61FE6">
        <w:rPr>
          <w:lang w:val="de-DE"/>
          <w:rPrChange w:id="127" w:author="Sanket Joshi" w:date="2024-10-15T15:12:00Z" w16du:dateUtc="2024-10-15T09:42:00Z">
            <w:rPr/>
          </w:rPrChange>
        </w:rPr>
        <w:t xml:space="preserve">Klicken Sie nun auf das Windows-Symbol auf Ihrer VM. Wählen Sie den Benutzer </w:t>
      </w:r>
      <w:r w:rsidRPr="00C61FE6">
        <w:rPr>
          <w:b/>
          <w:bCs/>
          <w:lang w:val="de-DE"/>
          <w:rPrChange w:id="128" w:author="Sanket Joshi" w:date="2024-10-15T15:12:00Z" w16du:dateUtc="2024-10-15T09:42:00Z">
            <w:rPr>
              <w:b/>
              <w:bCs/>
            </w:rPr>
          </w:rPrChange>
        </w:rPr>
        <w:t xml:space="preserve">Admin </w:t>
      </w:r>
      <w:r w:rsidRPr="00C61FE6">
        <w:rPr>
          <w:lang w:val="de-DE"/>
          <w:rPrChange w:id="129" w:author="Sanket Joshi" w:date="2024-10-15T15:12:00Z" w16du:dateUtc="2024-10-15T09:42:00Z">
            <w:rPr/>
          </w:rPrChange>
        </w:rPr>
        <w:t>und wählen Sie Abmelden.</w:t>
      </w:r>
    </w:p>
    <w:p w14:paraId="71904F3D" w14:textId="77777777" w:rsidR="00666E9C" w:rsidRDefault="000643A5">
      <w:r w:rsidRPr="0087010C">
        <w:lastRenderedPageBreak/>
        <w:fldChar w:fldCharType="begin"/>
      </w:r>
      <w:r w:rsidRPr="0087010C">
        <w:instrText xml:space="preserve"> INCLUDEPICTURE "https://labondemand.blob.core.windows.net/content/lab149520/instructions237223%5CMedia7%5Cimage19.png" \* MERGEFORMATINET </w:instrText>
      </w:r>
      <w:r w:rsidRPr="0087010C">
        <w:fldChar w:fldCharType="separate"/>
      </w:r>
      <w:r w:rsidRPr="0087010C">
        <w:rPr>
          <w:noProof/>
        </w:rPr>
        <w:drawing>
          <wp:inline distT="0" distB="0" distL="0" distR="0" wp14:anchorId="6C969C7C" wp14:editId="5C3B6C65">
            <wp:extent cx="5731510" cy="3856990"/>
            <wp:effectExtent l="0" t="0" r="0" b="3810"/>
            <wp:docPr id="1860360167" name="Picture 27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A screenshot of a computer 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856990"/>
                    </a:xfrm>
                    <a:prstGeom prst="rect">
                      <a:avLst/>
                    </a:prstGeom>
                    <a:noFill/>
                    <a:ln>
                      <a:noFill/>
                    </a:ln>
                  </pic:spPr>
                </pic:pic>
              </a:graphicData>
            </a:graphic>
          </wp:inline>
        </w:drawing>
      </w:r>
      <w:r w:rsidRPr="0087010C">
        <w:fldChar w:fldCharType="end"/>
      </w:r>
    </w:p>
    <w:p w14:paraId="483CD87C" w14:textId="77777777" w:rsidR="00666E9C" w:rsidRPr="00C61FE6" w:rsidRDefault="000643A5">
      <w:pPr>
        <w:pStyle w:val="ListParagraph"/>
        <w:numPr>
          <w:ilvl w:val="0"/>
          <w:numId w:val="4"/>
        </w:numPr>
        <w:rPr>
          <w:lang w:val="de-DE"/>
          <w:rPrChange w:id="130" w:author="Sanket Joshi" w:date="2024-10-15T15:12:00Z" w16du:dateUtc="2024-10-15T09:42:00Z">
            <w:rPr/>
          </w:rPrChange>
        </w:rPr>
      </w:pPr>
      <w:r w:rsidRPr="00C61FE6">
        <w:rPr>
          <w:lang w:val="de-DE"/>
          <w:rPrChange w:id="131" w:author="Sanket Joshi" w:date="2024-10-15T15:12:00Z" w16du:dateUtc="2024-10-15T09:42:00Z">
            <w:rPr/>
          </w:rPrChange>
        </w:rPr>
        <w:t xml:space="preserve">Wählen Sie auf dem Benutzerbildschirm </w:t>
      </w:r>
      <w:r w:rsidRPr="00C61FE6">
        <w:rPr>
          <w:b/>
          <w:bCs/>
          <w:lang w:val="de-DE"/>
          <w:rPrChange w:id="132" w:author="Sanket Joshi" w:date="2024-10-15T15:12:00Z" w16du:dateUtc="2024-10-15T09:42:00Z">
            <w:rPr>
              <w:b/>
              <w:bCs/>
            </w:rPr>
          </w:rPrChange>
        </w:rPr>
        <w:t>Anderer Benutzer</w:t>
      </w:r>
      <w:r w:rsidRPr="00C61FE6">
        <w:rPr>
          <w:lang w:val="de-DE"/>
          <w:rPrChange w:id="133" w:author="Sanket Joshi" w:date="2024-10-15T15:12:00Z" w16du:dateUtc="2024-10-15T09:42:00Z">
            <w:rPr/>
          </w:rPrChange>
        </w:rPr>
        <w:t>.</w:t>
      </w:r>
    </w:p>
    <w:p w14:paraId="6149FAAA" w14:textId="77777777" w:rsidR="00666E9C" w:rsidRDefault="000643A5">
      <w:r w:rsidRPr="0087010C">
        <w:fldChar w:fldCharType="begin"/>
      </w:r>
      <w:r w:rsidRPr="0087010C">
        <w:instrText xml:space="preserve"> INCLUDEPICTURE "https://labondemand.blob.core.windows.net/content/lab149520/instructions237223%5CMedia7%5Cimage20.png" \* MERGEFORMATINET </w:instrText>
      </w:r>
      <w:r w:rsidRPr="0087010C">
        <w:fldChar w:fldCharType="separate"/>
      </w:r>
      <w:r w:rsidRPr="0087010C">
        <w:rPr>
          <w:noProof/>
        </w:rPr>
        <w:drawing>
          <wp:inline distT="0" distB="0" distL="0" distR="0" wp14:anchorId="68FE2DD7" wp14:editId="216C8BC9">
            <wp:extent cx="5731510" cy="3851910"/>
            <wp:effectExtent l="0" t="0" r="0" b="0"/>
            <wp:docPr id="935660242" name="Picture 275"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A screenshot of a computer 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r w:rsidRPr="0087010C">
        <w:fldChar w:fldCharType="end"/>
      </w:r>
    </w:p>
    <w:p w14:paraId="6E2241FE" w14:textId="77777777" w:rsidR="00666E9C" w:rsidRPr="00C61FE6" w:rsidRDefault="000643A5">
      <w:pPr>
        <w:pStyle w:val="ListParagraph"/>
        <w:numPr>
          <w:ilvl w:val="0"/>
          <w:numId w:val="4"/>
        </w:numPr>
        <w:rPr>
          <w:lang w:val="de-DE"/>
          <w:rPrChange w:id="134" w:author="Sanket Joshi" w:date="2024-10-15T15:12:00Z" w16du:dateUtc="2024-10-15T09:42:00Z">
            <w:rPr/>
          </w:rPrChange>
        </w:rPr>
      </w:pPr>
      <w:r w:rsidRPr="00C61FE6">
        <w:rPr>
          <w:lang w:val="de-DE"/>
          <w:rPrChange w:id="135" w:author="Sanket Joshi" w:date="2024-10-15T15:12:00Z" w16du:dateUtc="2024-10-15T09:42:00Z">
            <w:rPr/>
          </w:rPrChange>
        </w:rPr>
        <w:t xml:space="preserve">Geben Sie Ihre O365-Zugangsdaten ein, die Sie auf der Startseite Ihrer Laborumgebung finden, und melden Sie sich als </w:t>
      </w:r>
      <w:r w:rsidRPr="00C61FE6">
        <w:rPr>
          <w:b/>
          <w:bCs/>
          <w:lang w:val="de-DE"/>
          <w:rPrChange w:id="136" w:author="Sanket Joshi" w:date="2024-10-15T15:12:00Z" w16du:dateUtc="2024-10-15T09:42:00Z">
            <w:rPr>
              <w:b/>
              <w:bCs/>
            </w:rPr>
          </w:rPrChange>
        </w:rPr>
        <w:t xml:space="preserve">MOD-Admin </w:t>
      </w:r>
      <w:r w:rsidRPr="00C61FE6">
        <w:rPr>
          <w:lang w:val="de-DE"/>
          <w:rPrChange w:id="137" w:author="Sanket Joshi" w:date="2024-10-15T15:12:00Z" w16du:dateUtc="2024-10-15T09:42:00Z">
            <w:rPr/>
          </w:rPrChange>
        </w:rPr>
        <w:t>bei der VM an.</w:t>
      </w:r>
    </w:p>
    <w:p w14:paraId="334A9F3E" w14:textId="77777777" w:rsidR="00666E9C" w:rsidRDefault="000643A5">
      <w:r w:rsidRPr="0087010C">
        <w:lastRenderedPageBreak/>
        <w:fldChar w:fldCharType="begin"/>
      </w:r>
      <w:r w:rsidRPr="0087010C">
        <w:instrText xml:space="preserve"> INCLUDEPICTURE "https://labondemand.blob.core.windows.net/content/lab149520/instructions237223%5CMedia7%5Cimage21.png" \* MERGEFORMATINET </w:instrText>
      </w:r>
      <w:r w:rsidRPr="0087010C">
        <w:fldChar w:fldCharType="separate"/>
      </w:r>
      <w:r w:rsidRPr="0087010C">
        <w:rPr>
          <w:noProof/>
        </w:rPr>
        <w:drawing>
          <wp:inline distT="0" distB="0" distL="0" distR="0" wp14:anchorId="7A31876A" wp14:editId="06AFCD88">
            <wp:extent cx="5731510" cy="3851910"/>
            <wp:effectExtent l="0" t="0" r="0" b="0"/>
            <wp:docPr id="188833326" name="Picture 274"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A screenshot of a computer 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r w:rsidRPr="0087010C">
        <w:fldChar w:fldCharType="end"/>
      </w:r>
    </w:p>
    <w:p w14:paraId="50CBCBA3" w14:textId="77777777" w:rsidR="00666E9C" w:rsidRPr="00C61FE6" w:rsidRDefault="000643A5">
      <w:pPr>
        <w:pStyle w:val="ListParagraph"/>
        <w:numPr>
          <w:ilvl w:val="0"/>
          <w:numId w:val="4"/>
        </w:numPr>
        <w:rPr>
          <w:lang w:val="de-DE"/>
          <w:rPrChange w:id="138" w:author="Sanket Joshi" w:date="2024-10-15T15:12:00Z" w16du:dateUtc="2024-10-15T09:42:00Z">
            <w:rPr/>
          </w:rPrChange>
        </w:rPr>
      </w:pPr>
      <w:r w:rsidRPr="00C61FE6">
        <w:rPr>
          <w:lang w:val="de-DE"/>
          <w:rPrChange w:id="139" w:author="Sanket Joshi" w:date="2024-10-15T15:12:00Z" w16du:dateUtc="2024-10-15T09:42:00Z">
            <w:rPr/>
          </w:rPrChange>
        </w:rPr>
        <w:t>Alle folgenden Aufgaben sollten nur unter diesem Benutzer durchgeführt werden. Andernfalls können Sie sich nicht bei den VMs anmelden, die wir in den folgenden Übungen erstellen werden.</w:t>
      </w:r>
    </w:p>
    <w:p w14:paraId="35501C4F" w14:textId="77777777" w:rsidR="00666E9C" w:rsidRPr="00C61FE6" w:rsidRDefault="000643A5">
      <w:pPr>
        <w:pStyle w:val="Heading3"/>
        <w:rPr>
          <w:ins w:id="140" w:author="Dharti Jagani" w:date="2024-08-19T18:04:00Z" w16du:dateUtc="2024-08-19T12:34:00Z"/>
          <w:lang w:val="de-DE"/>
          <w:rPrChange w:id="141" w:author="Sanket Joshi" w:date="2024-10-15T15:12:00Z" w16du:dateUtc="2024-10-15T09:42:00Z">
            <w:rPr>
              <w:ins w:id="142" w:author="Dharti Jagani" w:date="2024-08-19T18:04:00Z" w16du:dateUtc="2024-08-19T12:34:00Z"/>
            </w:rPr>
          </w:rPrChange>
        </w:rPr>
      </w:pPr>
      <w:r w:rsidRPr="00C61FE6">
        <w:rPr>
          <w:lang w:val="de-DE"/>
          <w:rPrChange w:id="143" w:author="Sanket Joshi" w:date="2024-10-15T15:12:00Z" w16du:dateUtc="2024-10-15T09:42:00Z">
            <w:rPr/>
          </w:rPrChange>
        </w:rPr>
        <w:t>Aufgabe 3: Erstellen Sie VMs, um die Struktur einer Organisation zu replizieren.</w:t>
      </w:r>
    </w:p>
    <w:p w14:paraId="5D5AD259" w14:textId="77777777" w:rsidR="00666E9C" w:rsidRPr="00C61FE6" w:rsidRDefault="000643A5">
      <w:pPr>
        <w:rPr>
          <w:lang w:val="de-DE"/>
          <w:rPrChange w:id="144" w:author="Sanket Joshi" w:date="2024-10-15T15:12:00Z" w16du:dateUtc="2024-10-15T09:42:00Z">
            <w:rPr/>
          </w:rPrChange>
        </w:rPr>
        <w:pPrChange w:id="145" w:author="Dharti Jagani" w:date="2024-08-19T18:04:00Z" w16du:dateUtc="2024-08-19T12:34:00Z">
          <w:pPr>
            <w:pStyle w:val="Heading3"/>
          </w:pPr>
        </w:pPrChange>
      </w:pPr>
      <w:commentRangeStart w:id="146"/>
      <w:ins w:id="147" w:author="Dharti Jagani" w:date="2024-08-19T18:04:00Z" w16du:dateUtc="2024-08-19T12:34:00Z">
        <w:r w:rsidRPr="00C61FE6">
          <w:rPr>
            <w:lang w:val="de-DE"/>
            <w:rPrChange w:id="148" w:author="Sanket Joshi" w:date="2024-10-15T15:12:00Z" w16du:dateUtc="2024-10-15T09:42:00Z">
              <w:rPr/>
            </w:rPrChange>
          </w:rPr>
          <w:t xml:space="preserve">Hinweis: Die </w:t>
        </w:r>
        <w:r w:rsidR="0028059E" w:rsidRPr="00C61FE6">
          <w:rPr>
            <w:lang w:val="de-DE"/>
            <w:rPrChange w:id="149" w:author="Sanket Joshi" w:date="2024-10-15T15:12:00Z" w16du:dateUtc="2024-10-15T09:42:00Z">
              <w:rPr/>
            </w:rPrChange>
          </w:rPr>
          <w:t xml:space="preserve">Konfigurationen </w:t>
        </w:r>
        <w:r w:rsidRPr="00C61FE6">
          <w:rPr>
            <w:lang w:val="de-DE"/>
            <w:rPrChange w:id="150" w:author="Sanket Joshi" w:date="2024-10-15T15:12:00Z" w16du:dateUtc="2024-10-15T09:42:00Z">
              <w:rPr/>
            </w:rPrChange>
          </w:rPr>
          <w:t xml:space="preserve">in den Screenshots sind möglicherweise nicht genau dieselben, da </w:t>
        </w:r>
        <w:r w:rsidR="0028059E" w:rsidRPr="00C61FE6">
          <w:rPr>
            <w:lang w:val="de-DE"/>
            <w:rPrChange w:id="151" w:author="Sanket Joshi" w:date="2024-10-15T15:12:00Z" w16du:dateUtc="2024-10-15T09:42:00Z">
              <w:rPr/>
            </w:rPrChange>
          </w:rPr>
          <w:t xml:space="preserve">sich einige Funktionen in Azure ständig aktualisieren. </w:t>
        </w:r>
      </w:ins>
      <w:ins w:id="152" w:author="Dharti Jagani" w:date="2024-08-19T18:05:00Z" w16du:dateUtc="2024-08-19T12:35:00Z">
        <w:r w:rsidR="0028059E" w:rsidRPr="00C61FE6">
          <w:rPr>
            <w:lang w:val="de-DE"/>
            <w:rPrChange w:id="153" w:author="Sanket Joshi" w:date="2024-10-15T15:12:00Z" w16du:dateUtc="2024-10-15T09:42:00Z">
              <w:rPr/>
            </w:rPrChange>
          </w:rPr>
          <w:t xml:space="preserve">Bitte befolgen Sie die </w:t>
        </w:r>
        <w:r w:rsidR="00DF158B" w:rsidRPr="00C61FE6">
          <w:rPr>
            <w:lang w:val="de-DE"/>
            <w:rPrChange w:id="154" w:author="Sanket Joshi" w:date="2024-10-15T15:12:00Z" w16du:dateUtc="2024-10-15T09:42:00Z">
              <w:rPr/>
            </w:rPrChange>
          </w:rPr>
          <w:t>Anweisungen genau und sehen Sie sich die Screenshots an, um die Schaltflächen oder die Bereiche zu finden, die Sie interessieren</w:t>
        </w:r>
      </w:ins>
      <w:ins w:id="155" w:author="Dharti Jagani" w:date="2024-08-19T18:06:00Z" w16du:dateUtc="2024-08-19T12:36:00Z">
        <w:r w:rsidR="00454CED" w:rsidRPr="00C61FE6">
          <w:rPr>
            <w:lang w:val="de-DE"/>
            <w:rPrChange w:id="156" w:author="Sanket Joshi" w:date="2024-10-15T15:12:00Z" w16du:dateUtc="2024-10-15T09:42:00Z">
              <w:rPr/>
            </w:rPrChange>
          </w:rPr>
          <w:t>.</w:t>
        </w:r>
        <w:commentRangeEnd w:id="146"/>
        <w:r w:rsidR="00454CED">
          <w:rPr>
            <w:rStyle w:val="CommentReference"/>
          </w:rPr>
          <w:commentReference w:id="146"/>
        </w:r>
      </w:ins>
    </w:p>
    <w:p w14:paraId="5E8B5618" w14:textId="77777777" w:rsidR="00666E9C" w:rsidRPr="00C61FE6" w:rsidRDefault="000643A5">
      <w:pPr>
        <w:pStyle w:val="ListParagraph"/>
        <w:numPr>
          <w:ilvl w:val="0"/>
          <w:numId w:val="5"/>
        </w:numPr>
        <w:rPr>
          <w:lang w:val="de-DE"/>
          <w:rPrChange w:id="157" w:author="Sanket Joshi" w:date="2024-10-15T15:12:00Z" w16du:dateUtc="2024-10-15T09:42:00Z">
            <w:rPr/>
          </w:rPrChange>
        </w:rPr>
      </w:pPr>
      <w:r w:rsidRPr="00C61FE6">
        <w:rPr>
          <w:lang w:val="de-DE"/>
          <w:rPrChange w:id="158" w:author="Sanket Joshi" w:date="2024-10-15T15:12:00Z" w16du:dateUtc="2024-10-15T09:42:00Z">
            <w:rPr/>
          </w:rPrChange>
        </w:rPr>
        <w:t xml:space="preserve">Wählen Sie auf dem </w:t>
      </w:r>
      <w:r w:rsidRPr="00C61FE6">
        <w:rPr>
          <w:b/>
          <w:bCs/>
          <w:lang w:val="de-DE"/>
          <w:rPrChange w:id="159" w:author="Sanket Joshi" w:date="2024-10-15T15:12:00Z" w16du:dateUtc="2024-10-15T09:42:00Z">
            <w:rPr/>
          </w:rPrChange>
        </w:rPr>
        <w:t xml:space="preserve">Azure Portal </w:t>
      </w:r>
      <w:commentRangeStart w:id="160"/>
      <w:ins w:id="161" w:author="Dharti Jagani" w:date="2024-08-19T17:31:00Z" w16du:dateUtc="2024-08-19T12:01:00Z">
        <w:r w:rsidR="00C029B7" w:rsidRPr="00C61FE6">
          <w:rPr>
            <w:b/>
            <w:bCs/>
            <w:color w:val="3A7C22" w:themeColor="accent6" w:themeShade="BF"/>
            <w:lang w:val="de-DE"/>
            <w:rPrChange w:id="162" w:author="Sanket Joshi" w:date="2024-10-15T15:12:00Z" w16du:dateUtc="2024-10-15T09:42:00Z">
              <w:rPr/>
            </w:rPrChange>
          </w:rPr>
          <w:t>(</w:t>
        </w:r>
      </w:ins>
      <w:ins w:id="163" w:author="Dharti Jagani" w:date="2024-08-19T17:47:00Z" w16du:dateUtc="2024-08-19T12:17:00Z">
        <w:r w:rsidR="00F87293" w:rsidRPr="00C61FE6">
          <w:rPr>
            <w:b/>
            <w:bCs/>
            <w:color w:val="3A7C22" w:themeColor="accent6" w:themeShade="BF"/>
            <w:lang w:val="de-DE"/>
            <w:rPrChange w:id="164" w:author="Sanket Joshi" w:date="2024-10-15T15:12:00Z" w16du:dateUtc="2024-10-15T09:42:00Z">
              <w:rPr>
                <w:b/>
                <w:bCs/>
                <w:color w:val="3A7C22" w:themeColor="accent6" w:themeShade="BF"/>
              </w:rPr>
            </w:rPrChange>
          </w:rPr>
          <w:t>+++https://portal.azure.com+++</w:t>
        </w:r>
      </w:ins>
      <w:ins w:id="165" w:author="Dharti Jagani" w:date="2024-08-19T17:31:00Z" w16du:dateUtc="2024-08-19T12:01:00Z">
        <w:r w:rsidR="00C029B7" w:rsidRPr="00C61FE6">
          <w:rPr>
            <w:b/>
            <w:bCs/>
            <w:color w:val="3A7C22" w:themeColor="accent6" w:themeShade="BF"/>
            <w:lang w:val="de-DE"/>
            <w:rPrChange w:id="166" w:author="Sanket Joshi" w:date="2024-10-15T15:12:00Z" w16du:dateUtc="2024-10-15T09:42:00Z">
              <w:rPr/>
            </w:rPrChange>
          </w:rPr>
          <w:t xml:space="preserve">) </w:t>
        </w:r>
      </w:ins>
      <w:commentRangeEnd w:id="160"/>
      <w:ins w:id="167" w:author="Dharti Jagani" w:date="2024-08-19T17:47:00Z" w16du:dateUtc="2024-08-19T12:17:00Z">
        <w:r w:rsidR="00F87293">
          <w:rPr>
            <w:rStyle w:val="CommentReference"/>
          </w:rPr>
          <w:commentReference w:id="160"/>
        </w:r>
      </w:ins>
      <w:r w:rsidRPr="00C61FE6">
        <w:rPr>
          <w:lang w:val="de-DE"/>
          <w:rPrChange w:id="168" w:author="Sanket Joshi" w:date="2024-10-15T15:12:00Z" w16du:dateUtc="2024-10-15T09:42:00Z">
            <w:rPr/>
          </w:rPrChange>
        </w:rPr>
        <w:t xml:space="preserve"> oder auf der </w:t>
      </w:r>
      <w:ins w:id="169" w:author="Dharti Jagani" w:date="2024-08-19T17:30:00Z" w16du:dateUtc="2024-08-19T12:00:00Z">
        <w:r w:rsidR="00C029B7" w:rsidRPr="00C61FE6">
          <w:rPr>
            <w:b/>
            <w:bCs/>
            <w:lang w:val="de-DE"/>
            <w:rPrChange w:id="170" w:author="Sanket Joshi" w:date="2024-10-15T15:12:00Z" w16du:dateUtc="2024-10-15T09:42:00Z">
              <w:rPr>
                <w:b/>
                <w:bCs/>
              </w:rPr>
            </w:rPrChange>
          </w:rPr>
          <w:t>Startseite</w:t>
        </w:r>
      </w:ins>
      <w:r w:rsidRPr="00C61FE6">
        <w:rPr>
          <w:lang w:val="de-DE"/>
          <w:rPrChange w:id="171" w:author="Sanket Joshi" w:date="2024-10-15T15:12:00Z" w16du:dateUtc="2024-10-15T09:42:00Z">
            <w:rPr/>
          </w:rPrChange>
        </w:rPr>
        <w:t xml:space="preserve"> die Option </w:t>
      </w:r>
      <w:r w:rsidRPr="00C61FE6">
        <w:rPr>
          <w:b/>
          <w:bCs/>
          <w:lang w:val="de-DE"/>
          <w:rPrChange w:id="172" w:author="Sanket Joshi" w:date="2024-10-15T15:12:00Z" w16du:dateUtc="2024-10-15T09:42:00Z">
            <w:rPr>
              <w:b/>
              <w:bCs/>
            </w:rPr>
          </w:rPrChange>
        </w:rPr>
        <w:t>Ressource erstellen</w:t>
      </w:r>
      <w:r w:rsidRPr="00C61FE6">
        <w:rPr>
          <w:lang w:val="de-DE"/>
          <w:rPrChange w:id="173" w:author="Sanket Joshi" w:date="2024-10-15T15:12:00Z" w16du:dateUtc="2024-10-15T09:42:00Z">
            <w:rPr/>
          </w:rPrChange>
        </w:rPr>
        <w:t>.</w:t>
      </w:r>
    </w:p>
    <w:p w14:paraId="270B8591" w14:textId="77777777" w:rsidR="00666E9C" w:rsidRPr="00C61FE6" w:rsidRDefault="000643A5">
      <w:pPr>
        <w:pStyle w:val="ListParagraph"/>
        <w:numPr>
          <w:ilvl w:val="0"/>
          <w:numId w:val="5"/>
        </w:numPr>
        <w:rPr>
          <w:lang w:val="de-DE"/>
          <w:rPrChange w:id="174" w:author="Sanket Joshi" w:date="2024-10-15T15:12:00Z" w16du:dateUtc="2024-10-15T09:42:00Z">
            <w:rPr/>
          </w:rPrChange>
        </w:rPr>
      </w:pPr>
      <w:r w:rsidRPr="00C61FE6">
        <w:rPr>
          <w:lang w:val="de-DE"/>
          <w:rPrChange w:id="175" w:author="Sanket Joshi" w:date="2024-10-15T15:12:00Z" w16du:dateUtc="2024-10-15T09:42:00Z">
            <w:rPr/>
          </w:rPrChange>
        </w:rPr>
        <w:t>Wählen Sie unter Virtuelle Maschinen die Option Erstellen.</w:t>
      </w:r>
    </w:p>
    <w:p w14:paraId="000FD4A9" w14:textId="77777777" w:rsidR="00666E9C" w:rsidRDefault="000643A5">
      <w:r w:rsidRPr="0087010C">
        <w:lastRenderedPageBreak/>
        <w:fldChar w:fldCharType="begin"/>
      </w:r>
      <w:r w:rsidRPr="0087010C">
        <w:instrText xml:space="preserve"> INCLUDEPICTURE "https://labondemand.blob.core.windows.net/content/lab149520/instructions237223%5CMedia7%5Cimage22.png" \* MERGEFORMATINET </w:instrText>
      </w:r>
      <w:r w:rsidRPr="0087010C">
        <w:fldChar w:fldCharType="separate"/>
      </w:r>
      <w:r w:rsidRPr="0087010C">
        <w:rPr>
          <w:noProof/>
        </w:rPr>
        <w:drawing>
          <wp:inline distT="0" distB="0" distL="0" distR="0" wp14:anchorId="5924E671" wp14:editId="448F18B3">
            <wp:extent cx="5731510" cy="3251835"/>
            <wp:effectExtent l="0" t="0" r="0" b="0"/>
            <wp:docPr id="263805354" name="Picture 27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A screenshot of a computer 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r w:rsidRPr="0087010C">
        <w:fldChar w:fldCharType="end"/>
      </w:r>
    </w:p>
    <w:p w14:paraId="7A5E07B8" w14:textId="77777777" w:rsidR="00666E9C" w:rsidRPr="00C61FE6" w:rsidRDefault="000643A5">
      <w:pPr>
        <w:pStyle w:val="ListParagraph"/>
        <w:numPr>
          <w:ilvl w:val="0"/>
          <w:numId w:val="5"/>
        </w:numPr>
        <w:rPr>
          <w:lang w:val="de-DE"/>
          <w:rPrChange w:id="176" w:author="Sanket Joshi" w:date="2024-10-15T15:12:00Z" w16du:dateUtc="2024-10-15T09:42:00Z">
            <w:rPr/>
          </w:rPrChange>
        </w:rPr>
      </w:pPr>
      <w:r w:rsidRPr="00C61FE6">
        <w:rPr>
          <w:lang w:val="de-DE"/>
          <w:rPrChange w:id="177" w:author="Sanket Joshi" w:date="2024-10-15T15:12:00Z" w16du:dateUtc="2024-10-15T09:42:00Z">
            <w:rPr/>
          </w:rPrChange>
        </w:rPr>
        <w:t>Geben Sie diese Werte für die virtuelle Maschine ein: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42"/>
        <w:gridCol w:w="5764"/>
      </w:tblGrid>
      <w:tr w:rsidR="00B80D91" w:rsidRPr="0087010C" w14:paraId="749D727E" w14:textId="77777777" w:rsidTr="0087010C">
        <w:trPr>
          <w:tblHeader/>
        </w:trPr>
        <w:tc>
          <w:tcPr>
            <w:tcW w:w="0" w:type="auto"/>
            <w:tcMar>
              <w:top w:w="120" w:type="dxa"/>
              <w:left w:w="180" w:type="dxa"/>
              <w:bottom w:w="120" w:type="dxa"/>
              <w:right w:w="180" w:type="dxa"/>
            </w:tcMar>
            <w:vAlign w:val="center"/>
            <w:hideMark/>
          </w:tcPr>
          <w:p w14:paraId="045B241F" w14:textId="77777777" w:rsidR="00666E9C" w:rsidRDefault="000643A5">
            <w:r w:rsidRPr="0087010C">
              <w:t>Einstellung</w:t>
            </w:r>
          </w:p>
        </w:tc>
        <w:tc>
          <w:tcPr>
            <w:tcW w:w="0" w:type="auto"/>
            <w:tcMar>
              <w:top w:w="120" w:type="dxa"/>
              <w:left w:w="180" w:type="dxa"/>
              <w:bottom w:w="120" w:type="dxa"/>
              <w:right w:w="180" w:type="dxa"/>
            </w:tcMar>
            <w:vAlign w:val="center"/>
            <w:hideMark/>
          </w:tcPr>
          <w:p w14:paraId="37856758" w14:textId="77777777" w:rsidR="00666E9C" w:rsidRDefault="000643A5">
            <w:r w:rsidRPr="0087010C">
              <w:t>Wert</w:t>
            </w:r>
          </w:p>
        </w:tc>
      </w:tr>
      <w:tr w:rsidR="00B80D91" w:rsidRPr="00C61FE6" w14:paraId="3D8147C6" w14:textId="77777777" w:rsidTr="0087010C">
        <w:tc>
          <w:tcPr>
            <w:tcW w:w="0" w:type="auto"/>
            <w:tcMar>
              <w:top w:w="180" w:type="dxa"/>
              <w:left w:w="180" w:type="dxa"/>
              <w:bottom w:w="180" w:type="dxa"/>
              <w:right w:w="180" w:type="dxa"/>
            </w:tcMar>
            <w:vAlign w:val="center"/>
            <w:hideMark/>
          </w:tcPr>
          <w:p w14:paraId="13DA69A5" w14:textId="77777777" w:rsidR="00666E9C" w:rsidRDefault="000643A5">
            <w:r w:rsidRPr="0087010C">
              <w:t>Ressourcengruppe</w:t>
            </w:r>
          </w:p>
        </w:tc>
        <w:tc>
          <w:tcPr>
            <w:tcW w:w="0" w:type="auto"/>
            <w:tcMar>
              <w:top w:w="180" w:type="dxa"/>
              <w:left w:w="180" w:type="dxa"/>
              <w:bottom w:w="180" w:type="dxa"/>
              <w:right w:w="180" w:type="dxa"/>
            </w:tcMar>
            <w:vAlign w:val="center"/>
            <w:hideMark/>
          </w:tcPr>
          <w:p w14:paraId="3D13AE24" w14:textId="77777777" w:rsidR="00666E9C" w:rsidRPr="00C61FE6" w:rsidRDefault="000643A5">
            <w:pPr>
              <w:rPr>
                <w:lang w:val="de-DE"/>
                <w:rPrChange w:id="178" w:author="Sanket Joshi" w:date="2024-10-15T15:12:00Z" w16du:dateUtc="2024-10-15T09:42:00Z">
                  <w:rPr/>
                </w:rPrChange>
              </w:rPr>
            </w:pPr>
            <w:r w:rsidRPr="00C61FE6">
              <w:rPr>
                <w:lang w:val="de-DE"/>
                <w:rPrChange w:id="179" w:author="Sanket Joshi" w:date="2024-10-15T15:12:00Z" w16du:dateUtc="2024-10-15T09:42:00Z">
                  <w:rPr/>
                </w:rPrChange>
              </w:rPr>
              <w:t xml:space="preserve">Klicken Sie auf </w:t>
            </w:r>
            <w:r w:rsidRPr="00C61FE6">
              <w:rPr>
                <w:b/>
                <w:bCs/>
                <w:lang w:val="de-DE"/>
                <w:rPrChange w:id="180" w:author="Sanket Joshi" w:date="2024-10-15T15:12:00Z" w16du:dateUtc="2024-10-15T09:42:00Z">
                  <w:rPr/>
                </w:rPrChange>
              </w:rPr>
              <w:t xml:space="preserve">Neu erstellen </w:t>
            </w:r>
            <w:r w:rsidRPr="00C61FE6">
              <w:rPr>
                <w:lang w:val="de-DE"/>
                <w:rPrChange w:id="181" w:author="Sanket Joshi" w:date="2024-10-15T15:12:00Z" w16du:dateUtc="2024-10-15T09:42:00Z">
                  <w:rPr/>
                </w:rPrChange>
              </w:rPr>
              <w:t xml:space="preserve">&gt; </w:t>
            </w:r>
            <w:ins w:id="182" w:author="Dharti Jagani" w:date="2024-08-19T17:28:00Z" w16du:dateUtc="2024-08-19T11:58:00Z">
              <w:r w:rsidR="00081CF2" w:rsidRPr="00C61FE6">
                <w:rPr>
                  <w:b/>
                  <w:bCs/>
                  <w:color w:val="3A7C22" w:themeColor="accent6" w:themeShade="BF"/>
                  <w:lang w:val="de-DE"/>
                  <w:rPrChange w:id="183" w:author="Sanket Joshi" w:date="2024-10-15T15:12:00Z" w16du:dateUtc="2024-10-15T09:42:00Z">
                    <w:rPr/>
                  </w:rPrChange>
                </w:rPr>
                <w:t>+++ContosoDevices+++</w:t>
              </w:r>
            </w:ins>
            <w:r w:rsidRPr="00C61FE6">
              <w:rPr>
                <w:lang w:val="de-DE"/>
                <w:rPrChange w:id="184" w:author="Sanket Joshi" w:date="2024-10-15T15:12:00Z" w16du:dateUtc="2024-10-15T09:42:00Z">
                  <w:rPr/>
                </w:rPrChange>
              </w:rPr>
              <w:t xml:space="preserve"> &gt; Klicken Sie auf </w:t>
            </w:r>
            <w:r w:rsidRPr="00C61FE6">
              <w:rPr>
                <w:b/>
                <w:bCs/>
                <w:lang w:val="de-DE"/>
                <w:rPrChange w:id="185" w:author="Sanket Joshi" w:date="2024-10-15T15:12:00Z" w16du:dateUtc="2024-10-15T09:42:00Z">
                  <w:rPr/>
                </w:rPrChange>
              </w:rPr>
              <w:t>Ok</w:t>
            </w:r>
          </w:p>
        </w:tc>
      </w:tr>
      <w:tr w:rsidR="00B80D91" w:rsidRPr="0087010C" w14:paraId="0DD706DC" w14:textId="77777777" w:rsidTr="0087010C">
        <w:tc>
          <w:tcPr>
            <w:tcW w:w="0" w:type="auto"/>
            <w:tcMar>
              <w:top w:w="180" w:type="dxa"/>
              <w:left w:w="180" w:type="dxa"/>
              <w:bottom w:w="180" w:type="dxa"/>
              <w:right w:w="180" w:type="dxa"/>
            </w:tcMar>
            <w:vAlign w:val="center"/>
            <w:hideMark/>
          </w:tcPr>
          <w:p w14:paraId="370C74B1" w14:textId="77777777" w:rsidR="00666E9C" w:rsidRDefault="000643A5">
            <w:r w:rsidRPr="0087010C">
              <w:t>Name der virtuellen Maschine</w:t>
            </w:r>
          </w:p>
        </w:tc>
        <w:tc>
          <w:tcPr>
            <w:tcW w:w="0" w:type="auto"/>
            <w:tcMar>
              <w:top w:w="180" w:type="dxa"/>
              <w:left w:w="180" w:type="dxa"/>
              <w:bottom w:w="180" w:type="dxa"/>
              <w:right w:w="180" w:type="dxa"/>
            </w:tcMar>
            <w:vAlign w:val="center"/>
            <w:hideMark/>
          </w:tcPr>
          <w:p w14:paraId="73E58D6E" w14:textId="77777777" w:rsidR="00666E9C" w:rsidRPr="00666E9C" w:rsidRDefault="000643A5">
            <w:pPr>
              <w:rPr>
                <w:b/>
                <w:bCs/>
                <w:rPrChange w:id="186" w:author="Dharti Jagani" w:date="2024-08-19T17:29:00Z" w16du:dateUtc="2024-08-19T11:59:00Z">
                  <w:rPr/>
                </w:rPrChange>
              </w:rPr>
            </w:pPr>
            <w:commentRangeStart w:id="187"/>
            <w:ins w:id="188" w:author="Dharti Jagani" w:date="2024-08-19T17:28:00Z" w16du:dateUtc="2024-08-19T11:58:00Z">
              <w:r w:rsidRPr="00081CF2">
                <w:rPr>
                  <w:b/>
                  <w:bCs/>
                  <w:color w:val="3A7C22" w:themeColor="accent6" w:themeShade="BF"/>
                  <w:rPrChange w:id="189" w:author="Dharti Jagani" w:date="2024-08-19T17:29:00Z" w16du:dateUtc="2024-08-19T11:59:00Z">
                    <w:rPr/>
                  </w:rPrChange>
                </w:rPr>
                <w:t>+++</w:t>
              </w:r>
            </w:ins>
            <w:del w:id="190" w:author="Dharti Jagani" w:date="2024-08-19T17:29:00Z" w16du:dateUtc="2024-08-19T11:59:00Z">
              <w:r w:rsidR="0087010C" w:rsidRPr="00081CF2" w:rsidDel="00081CF2">
                <w:rPr>
                  <w:b/>
                  <w:bCs/>
                  <w:color w:val="3A7C22" w:themeColor="accent6" w:themeShade="BF"/>
                  <w:rPrChange w:id="191" w:author="Dharti Jagani" w:date="2024-08-19T17:29:00Z" w16du:dateUtc="2024-08-19T11:59:00Z">
                    <w:rPr/>
                  </w:rPrChange>
                </w:rPr>
                <w:delText>Brook</w:delText>
              </w:r>
            </w:del>
            <w:ins w:id="192" w:author="Dharti Jagani" w:date="2024-08-19T17:29:00Z" w16du:dateUtc="2024-08-19T11:59:00Z">
              <w:r w:rsidRPr="00081CF2">
                <w:rPr>
                  <w:b/>
                  <w:bCs/>
                  <w:color w:val="3A7C22" w:themeColor="accent6" w:themeShade="BF"/>
                  <w:rPrChange w:id="193" w:author="Dharti Jagani" w:date="2024-08-19T17:29:00Z" w16du:dateUtc="2024-08-19T11:59:00Z">
                    <w:rPr/>
                  </w:rPrChange>
                </w:rPr>
                <w:t xml:space="preserve"> Pattis-</w:t>
              </w:r>
            </w:ins>
            <w:del w:id="194" w:author="Dharti Jagani" w:date="2024-08-19T17:29:00Z" w16du:dateUtc="2024-08-19T11:59:00Z">
              <w:r w:rsidR="0087010C" w:rsidRPr="00081CF2" w:rsidDel="00081CF2">
                <w:rPr>
                  <w:b/>
                  <w:bCs/>
                  <w:color w:val="3A7C22" w:themeColor="accent6" w:themeShade="BF"/>
                  <w:rPrChange w:id="195" w:author="Dharti Jagani" w:date="2024-08-19T17:29:00Z" w16du:dateUtc="2024-08-19T11:59:00Z">
                    <w:rPr/>
                  </w:rPrChange>
                </w:rPr>
                <w:delText>es-</w:delText>
              </w:r>
            </w:del>
            <w:ins w:id="196" w:author="Dharti Jagani" w:date="2024-08-19T17:29:00Z" w16du:dateUtc="2024-08-19T11:59:00Z">
              <w:r w:rsidRPr="00081CF2">
                <w:rPr>
                  <w:b/>
                  <w:bCs/>
                  <w:color w:val="3A7C22" w:themeColor="accent6" w:themeShade="BF"/>
                  <w:rPrChange w:id="197" w:author="Dharti Jagani" w:date="2024-08-19T17:29:00Z" w16du:dateUtc="2024-08-19T11:59:00Z">
                    <w:rPr/>
                  </w:rPrChange>
                </w:rPr>
                <w:t xml:space="preserve"> Device+++</w:t>
              </w:r>
              <w:commentRangeEnd w:id="187"/>
              <w:r>
                <w:rPr>
                  <w:rStyle w:val="CommentReference"/>
                </w:rPr>
                <w:commentReference w:id="187"/>
              </w:r>
            </w:ins>
          </w:p>
        </w:tc>
      </w:tr>
      <w:tr w:rsidR="00B80D91" w:rsidRPr="00C61FE6" w14:paraId="59F5805C" w14:textId="77777777" w:rsidTr="0087010C">
        <w:tc>
          <w:tcPr>
            <w:tcW w:w="0" w:type="auto"/>
            <w:tcMar>
              <w:top w:w="180" w:type="dxa"/>
              <w:left w:w="180" w:type="dxa"/>
              <w:bottom w:w="180" w:type="dxa"/>
              <w:right w:w="180" w:type="dxa"/>
            </w:tcMar>
            <w:vAlign w:val="center"/>
            <w:hideMark/>
          </w:tcPr>
          <w:p w14:paraId="7C8F2BBA" w14:textId="77777777" w:rsidR="00666E9C" w:rsidRDefault="000643A5">
            <w:r w:rsidRPr="0087010C">
              <w:t>Region</w:t>
            </w:r>
          </w:p>
        </w:tc>
        <w:tc>
          <w:tcPr>
            <w:tcW w:w="0" w:type="auto"/>
            <w:tcMar>
              <w:top w:w="180" w:type="dxa"/>
              <w:left w:w="180" w:type="dxa"/>
              <w:bottom w:w="180" w:type="dxa"/>
              <w:right w:w="180" w:type="dxa"/>
            </w:tcMar>
            <w:vAlign w:val="center"/>
            <w:hideMark/>
          </w:tcPr>
          <w:p w14:paraId="1B8D8931" w14:textId="77777777" w:rsidR="00666E9C" w:rsidRPr="00C61FE6" w:rsidRDefault="000643A5">
            <w:pPr>
              <w:rPr>
                <w:lang w:val="de-DE"/>
                <w:rPrChange w:id="198" w:author="Sanket Joshi" w:date="2024-10-15T15:12:00Z" w16du:dateUtc="2024-10-15T09:42:00Z">
                  <w:rPr/>
                </w:rPrChange>
              </w:rPr>
            </w:pPr>
            <w:r w:rsidRPr="00C61FE6">
              <w:rPr>
                <w:lang w:val="de-DE"/>
                <w:rPrChange w:id="199" w:author="Sanket Joshi" w:date="2024-10-15T15:12:00Z" w16du:dateUtc="2024-10-15T09:42:00Z">
                  <w:rPr/>
                </w:rPrChange>
              </w:rPr>
              <w:t>(</w:t>
            </w:r>
            <w:ins w:id="200" w:author="Dharti Jagani" w:date="2024-08-19T17:55:00Z" w16du:dateUtc="2024-08-19T12:25:00Z">
              <w:r w:rsidR="00B80D91" w:rsidRPr="00C61FE6">
                <w:rPr>
                  <w:lang w:val="de-DE"/>
                  <w:rPrChange w:id="201" w:author="Sanket Joshi" w:date="2024-10-15T15:12:00Z" w16du:dateUtc="2024-10-15T09:42:00Z">
                    <w:rPr/>
                  </w:rPrChange>
                </w:rPr>
                <w:t xml:space="preserve">Asien-Pazifik) Australien Ost </w:t>
              </w:r>
            </w:ins>
            <w:del w:id="202" w:author="Dharti Jagani" w:date="2024-08-19T17:55:00Z" w16du:dateUtc="2024-08-19T12:25:00Z">
              <w:r w:rsidRPr="00C61FE6" w:rsidDel="00B80D91">
                <w:rPr>
                  <w:lang w:val="de-DE"/>
                  <w:rPrChange w:id="203" w:author="Sanket Joshi" w:date="2024-10-15T15:12:00Z" w16du:dateUtc="2024-10-15T09:42:00Z">
                    <w:rPr/>
                  </w:rPrChange>
                </w:rPr>
                <w:delText>US) East US</w:delText>
              </w:r>
            </w:del>
            <w:commentRangeStart w:id="204"/>
            <w:ins w:id="205" w:author="Dharti Jagani" w:date="2024-08-19T17:43:00Z" w16du:dateUtc="2024-08-19T12:13:00Z">
              <w:r w:rsidR="00233657" w:rsidRPr="00C61FE6">
                <w:rPr>
                  <w:b/>
                  <w:bCs/>
                  <w:lang w:val="de-DE"/>
                  <w:rPrChange w:id="206" w:author="Sanket Joshi" w:date="2024-10-15T15:12:00Z" w16du:dateUtc="2024-10-15T09:42:00Z">
                    <w:rPr/>
                  </w:rPrChange>
                </w:rPr>
                <w:t xml:space="preserve"> (Sie können jede andere </w:t>
              </w:r>
              <w:r w:rsidR="00513A44" w:rsidRPr="00C61FE6">
                <w:rPr>
                  <w:b/>
                  <w:bCs/>
                  <w:lang w:val="de-DE"/>
                  <w:rPrChange w:id="207" w:author="Sanket Joshi" w:date="2024-10-15T15:12:00Z" w16du:dateUtc="2024-10-15T09:42:00Z">
                    <w:rPr/>
                  </w:rPrChange>
                </w:rPr>
                <w:t xml:space="preserve">Region je nach Verfügbarkeit </w:t>
              </w:r>
              <w:r w:rsidR="00513A44" w:rsidRPr="00C61FE6">
                <w:rPr>
                  <w:b/>
                  <w:bCs/>
                  <w:lang w:val="de-DE"/>
                  <w:rPrChange w:id="208" w:author="Sanket Joshi" w:date="2024-10-15T15:12:00Z" w16du:dateUtc="2024-10-15T09:42:00Z">
                    <w:rPr>
                      <w:b/>
                      <w:bCs/>
                    </w:rPr>
                  </w:rPrChange>
                </w:rPr>
                <w:t xml:space="preserve">der </w:t>
              </w:r>
            </w:ins>
            <w:ins w:id="209" w:author="Dharti Jagani" w:date="2024-08-19T17:44:00Z" w16du:dateUtc="2024-08-19T12:14:00Z">
              <w:r w:rsidR="00513A44" w:rsidRPr="00C61FE6">
                <w:rPr>
                  <w:b/>
                  <w:bCs/>
                  <w:lang w:val="de-DE"/>
                  <w:rPrChange w:id="210" w:author="Sanket Joshi" w:date="2024-10-15T15:12:00Z" w16du:dateUtc="2024-10-15T09:42:00Z">
                    <w:rPr>
                      <w:b/>
                      <w:bCs/>
                    </w:rPr>
                  </w:rPrChange>
                </w:rPr>
                <w:t xml:space="preserve">VM-Images </w:t>
              </w:r>
            </w:ins>
            <w:ins w:id="211" w:author="Dharti Jagani" w:date="2024-08-19T17:55:00Z" w16du:dateUtc="2024-08-19T12:25:00Z">
              <w:r w:rsidR="00B80D91" w:rsidRPr="00C61FE6">
                <w:rPr>
                  <w:b/>
                  <w:bCs/>
                  <w:lang w:val="de-DE"/>
                  <w:rPrChange w:id="212" w:author="Sanket Joshi" w:date="2024-10-15T15:12:00Z" w16du:dateUtc="2024-10-15T09:42:00Z">
                    <w:rPr>
                      <w:b/>
                      <w:bCs/>
                    </w:rPr>
                  </w:rPrChange>
                </w:rPr>
                <w:t xml:space="preserve">wie DS1- oder </w:t>
              </w:r>
              <w:r w:rsidR="003A4687" w:rsidRPr="00C61FE6">
                <w:rPr>
                  <w:b/>
                  <w:bCs/>
                  <w:lang w:val="de-DE"/>
                  <w:rPrChange w:id="213" w:author="Sanket Joshi" w:date="2024-10-15T15:12:00Z" w16du:dateUtc="2024-10-15T09:42:00Z">
                    <w:rPr>
                      <w:b/>
                      <w:bCs/>
                    </w:rPr>
                  </w:rPrChange>
                </w:rPr>
                <w:t xml:space="preserve">DS2-Varianten </w:t>
              </w:r>
            </w:ins>
            <w:ins w:id="214" w:author="Dharti Jagani" w:date="2024-08-19T17:43:00Z" w16du:dateUtc="2024-08-19T12:13:00Z">
              <w:r w:rsidR="00233657" w:rsidRPr="00C61FE6">
                <w:rPr>
                  <w:b/>
                  <w:bCs/>
                  <w:lang w:val="de-DE"/>
                  <w:rPrChange w:id="215" w:author="Sanket Joshi" w:date="2024-10-15T15:12:00Z" w16du:dateUtc="2024-10-15T09:42:00Z">
                    <w:rPr/>
                  </w:rPrChange>
                </w:rPr>
                <w:t>verwenden</w:t>
              </w:r>
              <w:r w:rsidR="00513A44" w:rsidRPr="00C61FE6">
                <w:rPr>
                  <w:b/>
                  <w:bCs/>
                  <w:lang w:val="de-DE"/>
                  <w:rPrChange w:id="216" w:author="Sanket Joshi" w:date="2024-10-15T15:12:00Z" w16du:dateUtc="2024-10-15T09:42:00Z">
                    <w:rPr/>
                  </w:rPrChange>
                </w:rPr>
                <w:t>)</w:t>
              </w:r>
            </w:ins>
            <w:commentRangeEnd w:id="204"/>
            <w:ins w:id="217" w:author="Dharti Jagani" w:date="2024-08-19T17:44:00Z" w16du:dateUtc="2024-08-19T12:14:00Z">
              <w:r w:rsidR="00513A44">
                <w:rPr>
                  <w:rStyle w:val="CommentReference"/>
                </w:rPr>
                <w:commentReference w:id="204"/>
              </w:r>
            </w:ins>
          </w:p>
        </w:tc>
      </w:tr>
      <w:tr w:rsidR="00B80D91" w:rsidRPr="0087010C" w14:paraId="36CAEC78" w14:textId="77777777" w:rsidTr="0087010C">
        <w:tc>
          <w:tcPr>
            <w:tcW w:w="0" w:type="auto"/>
            <w:tcMar>
              <w:top w:w="180" w:type="dxa"/>
              <w:left w:w="180" w:type="dxa"/>
              <w:bottom w:w="180" w:type="dxa"/>
              <w:right w:w="180" w:type="dxa"/>
            </w:tcMar>
            <w:vAlign w:val="center"/>
            <w:hideMark/>
          </w:tcPr>
          <w:p w14:paraId="428082E1" w14:textId="77777777" w:rsidR="00666E9C" w:rsidRDefault="000643A5">
            <w:r w:rsidRPr="0087010C">
              <w:t>Bild</w:t>
            </w:r>
          </w:p>
        </w:tc>
        <w:tc>
          <w:tcPr>
            <w:tcW w:w="0" w:type="auto"/>
            <w:tcMar>
              <w:top w:w="180" w:type="dxa"/>
              <w:left w:w="180" w:type="dxa"/>
              <w:bottom w:w="180" w:type="dxa"/>
              <w:right w:w="180" w:type="dxa"/>
            </w:tcMar>
            <w:vAlign w:val="center"/>
            <w:hideMark/>
          </w:tcPr>
          <w:p w14:paraId="5729C56F" w14:textId="77777777" w:rsidR="00666E9C" w:rsidRDefault="000643A5">
            <w:r w:rsidRPr="0087010C">
              <w:t>Windows 10 Pro, Version 22H2 - x64 Gen2</w:t>
            </w:r>
          </w:p>
        </w:tc>
      </w:tr>
      <w:tr w:rsidR="00B80D91" w:rsidRPr="0087010C" w14:paraId="67F6E7E5" w14:textId="77777777" w:rsidTr="0087010C">
        <w:tc>
          <w:tcPr>
            <w:tcW w:w="0" w:type="auto"/>
            <w:tcMar>
              <w:top w:w="180" w:type="dxa"/>
              <w:left w:w="180" w:type="dxa"/>
              <w:bottom w:w="180" w:type="dxa"/>
              <w:right w:w="180" w:type="dxa"/>
            </w:tcMar>
            <w:vAlign w:val="center"/>
            <w:hideMark/>
          </w:tcPr>
          <w:p w14:paraId="7888090A" w14:textId="77777777" w:rsidR="00666E9C" w:rsidRDefault="000643A5">
            <w:r w:rsidRPr="0087010C">
              <w:t>Administrator-Benutzername</w:t>
            </w:r>
          </w:p>
        </w:tc>
        <w:tc>
          <w:tcPr>
            <w:tcW w:w="0" w:type="auto"/>
            <w:tcMar>
              <w:top w:w="180" w:type="dxa"/>
              <w:left w:w="180" w:type="dxa"/>
              <w:bottom w:w="180" w:type="dxa"/>
              <w:right w:w="180" w:type="dxa"/>
            </w:tcMar>
            <w:vAlign w:val="center"/>
            <w:hideMark/>
          </w:tcPr>
          <w:p w14:paraId="15CFBD0C" w14:textId="77777777" w:rsidR="00666E9C" w:rsidRPr="00666E9C" w:rsidRDefault="000643A5">
            <w:pPr>
              <w:rPr>
                <w:b/>
                <w:bCs/>
                <w:rPrChange w:id="218" w:author="Dharti Jagani" w:date="2024-08-19T17:44:00Z" w16du:dateUtc="2024-08-19T12:14:00Z">
                  <w:rPr/>
                </w:rPrChange>
              </w:rPr>
            </w:pPr>
            <w:ins w:id="219" w:author="Dharti Jagani" w:date="2024-08-19T17:44:00Z" w16du:dateUtc="2024-08-19T12:14:00Z">
              <w:r w:rsidRPr="00513A44">
                <w:rPr>
                  <w:b/>
                  <w:bCs/>
                  <w:color w:val="3A7C22" w:themeColor="accent6" w:themeShade="BF"/>
                  <w:rPrChange w:id="220" w:author="Dharti Jagani" w:date="2024-08-19T17:44:00Z" w16du:dateUtc="2024-08-19T12:14:00Z">
                    <w:rPr/>
                  </w:rPrChange>
                </w:rPr>
                <w:t>+++Admin01+++</w:t>
              </w:r>
            </w:ins>
          </w:p>
        </w:tc>
      </w:tr>
      <w:tr w:rsidR="00B80D91" w:rsidRPr="0087010C" w14:paraId="452BB565" w14:textId="77777777" w:rsidTr="0087010C">
        <w:tc>
          <w:tcPr>
            <w:tcW w:w="0" w:type="auto"/>
            <w:tcMar>
              <w:top w:w="180" w:type="dxa"/>
              <w:left w:w="180" w:type="dxa"/>
              <w:bottom w:w="180" w:type="dxa"/>
              <w:right w:w="180" w:type="dxa"/>
            </w:tcMar>
            <w:vAlign w:val="center"/>
            <w:hideMark/>
          </w:tcPr>
          <w:p w14:paraId="5D9424F0" w14:textId="77777777" w:rsidR="00666E9C" w:rsidRDefault="000643A5">
            <w:r w:rsidRPr="0087010C">
              <w:t>Passwort</w:t>
            </w:r>
          </w:p>
        </w:tc>
        <w:tc>
          <w:tcPr>
            <w:tcW w:w="0" w:type="auto"/>
            <w:tcMar>
              <w:top w:w="180" w:type="dxa"/>
              <w:left w:w="180" w:type="dxa"/>
              <w:bottom w:w="180" w:type="dxa"/>
              <w:right w:w="180" w:type="dxa"/>
            </w:tcMar>
            <w:vAlign w:val="center"/>
            <w:hideMark/>
          </w:tcPr>
          <w:p w14:paraId="1759F224" w14:textId="77777777" w:rsidR="00666E9C" w:rsidRPr="00666E9C" w:rsidRDefault="000643A5">
            <w:pPr>
              <w:rPr>
                <w:b/>
                <w:bCs/>
                <w:rPrChange w:id="221" w:author="Dharti Jagani" w:date="2024-08-19T17:44:00Z" w16du:dateUtc="2024-08-19T12:14:00Z">
                  <w:rPr/>
                </w:rPrChange>
              </w:rPr>
            </w:pPr>
            <w:ins w:id="222" w:author="Dharti Jagani" w:date="2024-08-19T17:44:00Z" w16du:dateUtc="2024-08-19T12:14:00Z">
              <w:r w:rsidRPr="00513A44">
                <w:rPr>
                  <w:b/>
                  <w:bCs/>
                  <w:color w:val="3A7C22" w:themeColor="accent6" w:themeShade="BF"/>
                  <w:rPrChange w:id="223" w:author="Dharti Jagani" w:date="2024-08-19T17:44:00Z" w16du:dateUtc="2024-08-19T12:14:00Z">
                    <w:rPr/>
                  </w:rPrChange>
                </w:rPr>
                <w:t>+++Pa55</w:t>
              </w:r>
            </w:ins>
            <w:r w:rsidR="0087010C" w:rsidRPr="00513A44">
              <w:rPr>
                <w:b/>
                <w:bCs/>
                <w:color w:val="3A7C22" w:themeColor="accent6" w:themeShade="BF"/>
                <w:rPrChange w:id="224" w:author="Dharti Jagani" w:date="2024-08-19T17:44:00Z" w16du:dateUtc="2024-08-19T12:14:00Z">
                  <w:rPr/>
                </w:rPrChange>
              </w:rPr>
              <w:t>.</w:t>
            </w:r>
            <w:ins w:id="225" w:author="Dharti Jagani" w:date="2024-08-19T17:44:00Z" w16du:dateUtc="2024-08-19T12:14:00Z">
              <w:r w:rsidRPr="00513A44">
                <w:rPr>
                  <w:b/>
                  <w:bCs/>
                  <w:color w:val="3A7C22" w:themeColor="accent6" w:themeShade="BF"/>
                  <w:rPrChange w:id="226" w:author="Dharti Jagani" w:date="2024-08-19T17:44:00Z" w16du:dateUtc="2024-08-19T12:14:00Z">
                    <w:rPr/>
                  </w:rPrChange>
                </w:rPr>
                <w:t>w0rd@123+++</w:t>
              </w:r>
            </w:ins>
          </w:p>
        </w:tc>
      </w:tr>
    </w:tbl>
    <w:p w14:paraId="70AB1895" w14:textId="77777777" w:rsidR="00666E9C" w:rsidRDefault="000643A5">
      <w:r w:rsidRPr="0087010C">
        <w:lastRenderedPageBreak/>
        <w:fldChar w:fldCharType="begin"/>
      </w:r>
      <w:r w:rsidRPr="0087010C">
        <w:instrText xml:space="preserve"> INCLUDEPICTURE "https://labondemand.blob.core.windows.net/content/lab149520/instructions237223%5CMedia7%5Cimage23.png" \* MERGEFORMATINET </w:instrText>
      </w:r>
      <w:r w:rsidRPr="0087010C">
        <w:fldChar w:fldCharType="separate"/>
      </w:r>
      <w:r w:rsidRPr="0087010C">
        <w:rPr>
          <w:noProof/>
        </w:rPr>
        <w:drawing>
          <wp:inline distT="0" distB="0" distL="0" distR="0" wp14:anchorId="77A95D55" wp14:editId="0D47630E">
            <wp:extent cx="5731510" cy="3267710"/>
            <wp:effectExtent l="0" t="0" r="0" b="0"/>
            <wp:docPr id="1914950988" name="Picture 27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A screenshot of a computer 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fldChar w:fldCharType="end"/>
      </w:r>
    </w:p>
    <w:p w14:paraId="6EDAED3C" w14:textId="77777777" w:rsidR="00666E9C" w:rsidRPr="00C61FE6" w:rsidRDefault="000643A5">
      <w:pPr>
        <w:pStyle w:val="ListParagraph"/>
        <w:numPr>
          <w:ilvl w:val="0"/>
          <w:numId w:val="5"/>
        </w:numPr>
        <w:rPr>
          <w:lang w:val="de-DE"/>
          <w:rPrChange w:id="227" w:author="Sanket Joshi" w:date="2024-10-15T15:12:00Z" w16du:dateUtc="2024-10-15T09:42:00Z">
            <w:rPr/>
          </w:rPrChange>
        </w:rPr>
      </w:pPr>
      <w:r w:rsidRPr="00C61FE6">
        <w:rPr>
          <w:lang w:val="de-DE"/>
          <w:rPrChange w:id="228" w:author="Sanket Joshi" w:date="2024-10-15T15:12:00Z" w16du:dateUtc="2024-10-15T09:42:00Z">
            <w:rPr/>
          </w:rPrChange>
        </w:rPr>
        <w:t>Stellen Sie sicher, dass unter Lizenzen das Kontrollkästchen neben Möchten Sie eine vorhandene Windows Server-Lizenz verwenden? aktiviert ist.</w:t>
      </w:r>
    </w:p>
    <w:p w14:paraId="5FCC0038" w14:textId="77777777" w:rsidR="00666E9C" w:rsidRDefault="000643A5">
      <w:r w:rsidRPr="0087010C">
        <w:fldChar w:fldCharType="begin"/>
      </w:r>
      <w:r w:rsidRPr="0087010C">
        <w:instrText xml:space="preserve"> INCLUDEPICTURE "https://labondemand.blob.core.windows.net/content/lab149520/instructions237223%5CMedia7%5Cimage24.png" \* MERGEFORMATINET </w:instrText>
      </w:r>
      <w:r w:rsidRPr="0087010C">
        <w:fldChar w:fldCharType="separate"/>
      </w:r>
      <w:r w:rsidRPr="0087010C">
        <w:rPr>
          <w:noProof/>
        </w:rPr>
        <w:drawing>
          <wp:inline distT="0" distB="0" distL="0" distR="0" wp14:anchorId="376E6F61" wp14:editId="3294B097">
            <wp:extent cx="5731510" cy="3267710"/>
            <wp:effectExtent l="0" t="0" r="0" b="0"/>
            <wp:docPr id="1569268627" name="Picture 27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A screenshot of a computer 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fldChar w:fldCharType="end"/>
      </w:r>
    </w:p>
    <w:p w14:paraId="30315410" w14:textId="77777777" w:rsidR="00666E9C" w:rsidRPr="00C61FE6" w:rsidRDefault="000643A5">
      <w:pPr>
        <w:pStyle w:val="ListParagraph"/>
        <w:numPr>
          <w:ilvl w:val="0"/>
          <w:numId w:val="5"/>
        </w:numPr>
        <w:rPr>
          <w:lang w:val="de-DE"/>
          <w:rPrChange w:id="229" w:author="Sanket Joshi" w:date="2024-10-15T15:12:00Z" w16du:dateUtc="2024-10-15T09:42:00Z">
            <w:rPr/>
          </w:rPrChange>
        </w:rPr>
      </w:pPr>
      <w:r w:rsidRPr="00C61FE6">
        <w:rPr>
          <w:lang w:val="de-DE"/>
          <w:rPrChange w:id="230" w:author="Sanket Joshi" w:date="2024-10-15T15:12:00Z" w16du:dateUtc="2024-10-15T09:42:00Z">
            <w:rPr/>
          </w:rPrChange>
        </w:rPr>
        <w:t xml:space="preserve">Akzeptieren Sie die anderen Standardeinstellungen und wählen Sie </w:t>
      </w:r>
      <w:r w:rsidRPr="00C61FE6">
        <w:rPr>
          <w:b/>
          <w:bCs/>
          <w:lang w:val="de-DE"/>
          <w:rPrChange w:id="231" w:author="Sanket Joshi" w:date="2024-10-15T15:12:00Z" w16du:dateUtc="2024-10-15T09:42:00Z">
            <w:rPr>
              <w:b/>
              <w:bCs/>
            </w:rPr>
          </w:rPrChange>
        </w:rPr>
        <w:t>Überprüfen + Erstellen</w:t>
      </w:r>
      <w:r w:rsidRPr="00C61FE6">
        <w:rPr>
          <w:lang w:val="de-DE"/>
          <w:rPrChange w:id="232" w:author="Sanket Joshi" w:date="2024-10-15T15:12:00Z" w16du:dateUtc="2024-10-15T09:42:00Z">
            <w:rPr/>
          </w:rPrChange>
        </w:rPr>
        <w:t>.</w:t>
      </w:r>
    </w:p>
    <w:p w14:paraId="6F72BCFB" w14:textId="77777777" w:rsidR="00666E9C" w:rsidRDefault="000643A5">
      <w:r w:rsidRPr="0087010C">
        <w:lastRenderedPageBreak/>
        <w:fldChar w:fldCharType="begin"/>
      </w:r>
      <w:r w:rsidRPr="0087010C">
        <w:instrText xml:space="preserve"> INCLUDEPICTURE "https://labondemand.blob.core.windows.net/content/lab149520/instructions237223%5CMedia7%5Cimage25.png" \* MERGEFORMATINET </w:instrText>
      </w:r>
      <w:r w:rsidRPr="0087010C">
        <w:fldChar w:fldCharType="separate"/>
      </w:r>
      <w:r w:rsidRPr="0087010C">
        <w:rPr>
          <w:noProof/>
        </w:rPr>
        <w:drawing>
          <wp:inline distT="0" distB="0" distL="0" distR="0" wp14:anchorId="22B3AC7D" wp14:editId="3E49DC49">
            <wp:extent cx="5731510" cy="3267710"/>
            <wp:effectExtent l="0" t="0" r="0" b="0"/>
            <wp:docPr id="1562726859" name="Picture 27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A screenshot of a computer 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fldChar w:fldCharType="end"/>
      </w:r>
    </w:p>
    <w:p w14:paraId="1FC8DADA" w14:textId="77777777" w:rsidR="00666E9C" w:rsidRPr="00C61FE6" w:rsidRDefault="000643A5">
      <w:pPr>
        <w:pStyle w:val="ListParagraph"/>
        <w:numPr>
          <w:ilvl w:val="0"/>
          <w:numId w:val="5"/>
        </w:numPr>
        <w:rPr>
          <w:lang w:val="de-DE"/>
          <w:rPrChange w:id="233" w:author="Sanket Joshi" w:date="2024-10-15T15:12:00Z" w16du:dateUtc="2024-10-15T09:42:00Z">
            <w:rPr/>
          </w:rPrChange>
        </w:rPr>
      </w:pPr>
      <w:r w:rsidRPr="00C61FE6">
        <w:rPr>
          <w:lang w:val="de-DE"/>
          <w:rPrChange w:id="234" w:author="Sanket Joshi" w:date="2024-10-15T15:12:00Z" w16du:dateUtc="2024-10-15T09:42:00Z">
            <w:rPr/>
          </w:rPrChange>
        </w:rPr>
        <w:t xml:space="preserve">Überprüfen Sie die Einstellungen auf der Übersichtsseite, und wählen Sie dann </w:t>
      </w:r>
      <w:r w:rsidRPr="00C61FE6">
        <w:rPr>
          <w:b/>
          <w:bCs/>
          <w:lang w:val="de-DE"/>
          <w:rPrChange w:id="235" w:author="Sanket Joshi" w:date="2024-10-15T15:12:00Z" w16du:dateUtc="2024-10-15T09:42:00Z">
            <w:rPr>
              <w:b/>
              <w:bCs/>
            </w:rPr>
          </w:rPrChange>
        </w:rPr>
        <w:t>Erstellen</w:t>
      </w:r>
      <w:r w:rsidRPr="00C61FE6">
        <w:rPr>
          <w:lang w:val="de-DE"/>
          <w:rPrChange w:id="236" w:author="Sanket Joshi" w:date="2024-10-15T15:12:00Z" w16du:dateUtc="2024-10-15T09:42:00Z">
            <w:rPr/>
          </w:rPrChange>
        </w:rPr>
        <w:t>.</w:t>
      </w:r>
    </w:p>
    <w:p w14:paraId="7780A5CC" w14:textId="77777777" w:rsidR="00666E9C" w:rsidRDefault="000643A5">
      <w:r w:rsidRPr="0087010C">
        <w:fldChar w:fldCharType="begin"/>
      </w:r>
      <w:r w:rsidRPr="0087010C">
        <w:instrText xml:space="preserve"> INCLUDEPICTURE "https://labondemand.blob.core.windows.net/content/lab149520/instructions237223%5CMedia7%5Cimage26.png" \* MERGEFORMATINET </w:instrText>
      </w:r>
      <w:r w:rsidRPr="0087010C">
        <w:fldChar w:fldCharType="separate"/>
      </w:r>
      <w:r w:rsidRPr="0087010C">
        <w:rPr>
          <w:noProof/>
        </w:rPr>
        <w:drawing>
          <wp:inline distT="0" distB="0" distL="0" distR="0" wp14:anchorId="61ECFF7D" wp14:editId="65EFDEF9">
            <wp:extent cx="5731510" cy="3251835"/>
            <wp:effectExtent l="0" t="0" r="0" b="0"/>
            <wp:docPr id="1771032414" name="Picture 269"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A screenshot of a computer 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r w:rsidRPr="0087010C">
        <w:fldChar w:fldCharType="end"/>
      </w:r>
    </w:p>
    <w:p w14:paraId="1D6583B0" w14:textId="77777777" w:rsidR="00666E9C" w:rsidRPr="00C61FE6" w:rsidRDefault="000643A5">
      <w:pPr>
        <w:pStyle w:val="ListParagraph"/>
        <w:numPr>
          <w:ilvl w:val="0"/>
          <w:numId w:val="5"/>
        </w:numPr>
        <w:rPr>
          <w:del w:id="237" w:author="Dharti Jagani" w:date="2024-08-19T18:07:00Z" w16du:dateUtc="2024-08-19T12:37:00Z"/>
          <w:lang w:val="de-DE"/>
          <w:rPrChange w:id="238" w:author="Sanket Joshi" w:date="2024-10-15T15:12:00Z" w16du:dateUtc="2024-10-15T09:42:00Z">
            <w:rPr>
              <w:del w:id="239" w:author="Dharti Jagani" w:date="2024-08-19T18:07:00Z" w16du:dateUtc="2024-08-19T12:37:00Z"/>
            </w:rPr>
          </w:rPrChange>
        </w:rPr>
      </w:pPr>
      <w:r w:rsidRPr="00C61FE6">
        <w:rPr>
          <w:lang w:val="de-DE"/>
          <w:rPrChange w:id="240" w:author="Sanket Joshi" w:date="2024-10-15T15:12:00Z" w16du:dateUtc="2024-10-15T09:42:00Z">
            <w:rPr/>
          </w:rPrChange>
        </w:rPr>
        <w:t>Gehen Sie zu dem neu erstellten Rechner,</w:t>
      </w:r>
      <w:commentRangeStart w:id="241"/>
      <w:del w:id="242" w:author="Dharti Jagani" w:date="2024-08-19T17:56:00Z" w16du:dateUtc="2024-08-19T12:26:00Z">
        <w:r w:rsidRPr="00C61FE6" w:rsidDel="0079055D">
          <w:rPr>
            <w:b/>
            <w:bCs/>
            <w:lang w:val="de-DE"/>
            <w:rPrChange w:id="243" w:author="Sanket Joshi" w:date="2024-10-15T15:12:00Z" w16du:dateUtc="2024-10-15T09:42:00Z">
              <w:rPr>
                <w:b/>
                <w:bCs/>
              </w:rPr>
            </w:rPrChange>
          </w:rPr>
          <w:delText>Brookes</w:delText>
        </w:r>
      </w:del>
      <w:r w:rsidRPr="00C61FE6">
        <w:rPr>
          <w:b/>
          <w:bCs/>
          <w:lang w:val="de-DE"/>
          <w:rPrChange w:id="244" w:author="Sanket Joshi" w:date="2024-10-15T15:12:00Z" w16du:dateUtc="2024-10-15T09:42:00Z">
            <w:rPr>
              <w:b/>
              <w:bCs/>
            </w:rPr>
          </w:rPrChange>
        </w:rPr>
        <w:t xml:space="preserve"> Pattis-Device</w:t>
      </w:r>
      <w:commentRangeEnd w:id="241"/>
      <w:r w:rsidR="0079055D">
        <w:rPr>
          <w:rStyle w:val="CommentReference"/>
        </w:rPr>
        <w:commentReference w:id="241"/>
      </w:r>
      <w:r w:rsidRPr="00C61FE6">
        <w:rPr>
          <w:lang w:val="de-DE"/>
          <w:rPrChange w:id="245" w:author="Sanket Joshi" w:date="2024-10-15T15:12:00Z" w16du:dateUtc="2024-10-15T09:42:00Z">
            <w:rPr/>
          </w:rPrChange>
        </w:rPr>
        <w:t xml:space="preserve"> , wählen Sie </w:t>
      </w:r>
      <w:r w:rsidRPr="00C61FE6">
        <w:rPr>
          <w:b/>
          <w:bCs/>
          <w:lang w:val="de-DE"/>
          <w:rPrChange w:id="246" w:author="Sanket Joshi" w:date="2024-10-15T15:12:00Z" w16du:dateUtc="2024-10-15T09:42:00Z">
            <w:rPr>
              <w:b/>
              <w:bCs/>
            </w:rPr>
          </w:rPrChange>
        </w:rPr>
        <w:t xml:space="preserve">Connect </w:t>
      </w:r>
      <w:r w:rsidRPr="00C61FE6">
        <w:rPr>
          <w:lang w:val="de-DE"/>
          <w:rPrChange w:id="247" w:author="Sanket Joshi" w:date="2024-10-15T15:12:00Z" w16du:dateUtc="2024-10-15T09:42:00Z">
            <w:rPr/>
          </w:rPrChange>
        </w:rPr>
        <w:t xml:space="preserve">und dann </w:t>
      </w:r>
      <w:r w:rsidRPr="00C61FE6">
        <w:rPr>
          <w:b/>
          <w:bCs/>
          <w:lang w:val="de-DE"/>
          <w:rPrChange w:id="248" w:author="Sanket Joshi" w:date="2024-10-15T15:12:00Z" w16du:dateUtc="2024-10-15T09:42:00Z">
            <w:rPr>
              <w:b/>
              <w:bCs/>
            </w:rPr>
          </w:rPrChange>
        </w:rPr>
        <w:t xml:space="preserve">RDP </w:t>
      </w:r>
      <w:r w:rsidRPr="00C61FE6">
        <w:rPr>
          <w:lang w:val="de-DE"/>
          <w:rPrChange w:id="249" w:author="Sanket Joshi" w:date="2024-10-15T15:12:00Z" w16du:dateUtc="2024-10-15T09:42:00Z">
            <w:rPr/>
          </w:rPrChange>
        </w:rPr>
        <w:t xml:space="preserve">und laden Sie die Datei RDP </w:t>
      </w:r>
      <w:commentRangeStart w:id="250"/>
      <w:commentRangeEnd w:id="250"/>
      <w:r w:rsidR="00A31F4F">
        <w:rPr>
          <w:rStyle w:val="CommentReference"/>
        </w:rPr>
        <w:commentReference w:id="250"/>
      </w:r>
      <w:r w:rsidRPr="00C61FE6">
        <w:rPr>
          <w:lang w:val="de-DE"/>
          <w:rPrChange w:id="251" w:author="Sanket Joshi" w:date="2024-10-15T15:12:00Z" w16du:dateUtc="2024-10-15T09:42:00Z">
            <w:rPr/>
          </w:rPrChange>
        </w:rPr>
        <w:t xml:space="preserve"> herunter.</w:t>
      </w:r>
    </w:p>
    <w:p w14:paraId="432CDD2D" w14:textId="77777777" w:rsidR="00666E9C" w:rsidRPr="00C61FE6" w:rsidRDefault="000643A5">
      <w:pPr>
        <w:pStyle w:val="ListParagraph"/>
        <w:numPr>
          <w:ilvl w:val="0"/>
          <w:numId w:val="5"/>
        </w:numPr>
        <w:rPr>
          <w:del w:id="252" w:author="Dharti Jagani" w:date="2024-08-19T18:07:00Z" w16du:dateUtc="2024-08-19T12:37:00Z"/>
          <w:lang w:val="de-DE"/>
          <w:rPrChange w:id="253" w:author="Sanket Joshi" w:date="2024-10-15T15:12:00Z" w16du:dateUtc="2024-10-15T09:42:00Z">
            <w:rPr>
              <w:del w:id="254" w:author="Dharti Jagani" w:date="2024-08-19T18:07:00Z" w16du:dateUtc="2024-08-19T12:37:00Z"/>
            </w:rPr>
          </w:rPrChange>
        </w:rPr>
        <w:pPrChange w:id="255" w:author="Dharti Jagani" w:date="2024-08-19T18:07:00Z" w16du:dateUtc="2024-08-19T12:37:00Z">
          <w:pPr/>
        </w:pPrChange>
      </w:pPr>
      <w:del w:id="256" w:author="Dharti Jagani" w:date="2024-08-19T18:07:00Z" w16du:dateUtc="2024-08-19T12:37:00Z">
        <w:r w:rsidRPr="0087010C" w:rsidDel="00A31F4F">
          <w:lastRenderedPageBreak/>
          <w:fldChar w:fldCharType="begin"/>
        </w:r>
        <w:r w:rsidRPr="00C61FE6" w:rsidDel="00A31F4F">
          <w:rPr>
            <w:lang w:val="de-DE"/>
            <w:rPrChange w:id="257" w:author="Sanket Joshi" w:date="2024-10-15T15:12:00Z" w16du:dateUtc="2024-10-15T09:42:00Z">
              <w:rPr/>
            </w:rPrChange>
          </w:rPr>
          <w:delInstrText xml:space="preserve"> INCLUDEPICTURE "https://labondemand.blob.core.windows.net/content/lab149520/instructions237223%5CMedia7%5Cimage27.png" \* MERGEFORMATINET </w:delInstrText>
        </w:r>
        <w:r w:rsidRPr="0087010C" w:rsidDel="00A31F4F">
          <w:fldChar w:fldCharType="separate"/>
        </w:r>
        <w:r w:rsidRPr="0087010C" w:rsidDel="00A31F4F">
          <w:rPr>
            <w:noProof/>
          </w:rPr>
          <w:drawing>
            <wp:inline distT="0" distB="0" distL="0" distR="0" wp14:anchorId="5C125492" wp14:editId="22A66EA8">
              <wp:extent cx="5731510" cy="3267710"/>
              <wp:effectExtent l="0" t="0" r="0" b="0"/>
              <wp:docPr id="1179237773" name="Picture 26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A screenshot of a computer 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rsidDel="00A31F4F">
          <w:fldChar w:fldCharType="end"/>
        </w:r>
      </w:del>
    </w:p>
    <w:p w14:paraId="2B2DE7DB" w14:textId="77777777" w:rsidR="00666E9C" w:rsidRPr="00C61FE6" w:rsidRDefault="000643A5">
      <w:pPr>
        <w:pStyle w:val="ListParagraph"/>
        <w:numPr>
          <w:ilvl w:val="0"/>
          <w:numId w:val="5"/>
        </w:numPr>
        <w:rPr>
          <w:lang w:val="de-DE"/>
          <w:rPrChange w:id="258" w:author="Sanket Joshi" w:date="2024-10-15T15:12:00Z" w16du:dateUtc="2024-10-15T09:42:00Z">
            <w:rPr/>
          </w:rPrChange>
        </w:rPr>
        <w:pPrChange w:id="259" w:author="Dharti Jagani" w:date="2024-08-19T18:07:00Z" w16du:dateUtc="2024-08-19T12:37:00Z">
          <w:pPr/>
        </w:pPrChange>
      </w:pPr>
      <w:del w:id="260" w:author="Dharti Jagani" w:date="2024-08-19T18:07:00Z" w16du:dateUtc="2024-08-19T12:37:00Z">
        <w:r w:rsidRPr="0087010C" w:rsidDel="00A31F4F">
          <w:fldChar w:fldCharType="begin"/>
        </w:r>
        <w:r w:rsidRPr="00C61FE6" w:rsidDel="00A31F4F">
          <w:rPr>
            <w:lang w:val="de-DE"/>
            <w:rPrChange w:id="261" w:author="Sanket Joshi" w:date="2024-10-15T15:12:00Z" w16du:dateUtc="2024-10-15T09:42:00Z">
              <w:rPr/>
            </w:rPrChange>
          </w:rPr>
          <w:delInstrText xml:space="preserve"> INCLUDEPICTURE "https://labondemand.blob.core.windows.net/content/lab149520/instructions237223%5CMedia7%5Cimage28.png" \* MERGEFORMATINET </w:delInstrText>
        </w:r>
        <w:r w:rsidRPr="0087010C" w:rsidDel="00A31F4F">
          <w:fldChar w:fldCharType="separate"/>
        </w:r>
        <w:r w:rsidRPr="0087010C" w:rsidDel="00A31F4F">
          <w:rPr>
            <w:noProof/>
          </w:rPr>
          <w:drawing>
            <wp:inline distT="0" distB="0" distL="0" distR="0" wp14:anchorId="46435009" wp14:editId="14A1EA4E">
              <wp:extent cx="5731510" cy="3267710"/>
              <wp:effectExtent l="0" t="0" r="0" b="0"/>
              <wp:docPr id="2054314564" name="Picture 26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A screenshot of a computer 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rsidDel="00A31F4F">
          <w:fldChar w:fldCharType="end"/>
        </w:r>
      </w:del>
    </w:p>
    <w:p w14:paraId="1B24949A" w14:textId="77777777" w:rsidR="00666E9C" w:rsidRPr="00C61FE6" w:rsidRDefault="000643A5">
      <w:pPr>
        <w:pStyle w:val="ListParagraph"/>
        <w:numPr>
          <w:ilvl w:val="0"/>
          <w:numId w:val="5"/>
        </w:numPr>
        <w:rPr>
          <w:lang w:val="de-DE"/>
          <w:rPrChange w:id="262" w:author="Sanket Joshi" w:date="2024-10-15T15:12:00Z" w16du:dateUtc="2024-10-15T09:42:00Z">
            <w:rPr/>
          </w:rPrChange>
        </w:rPr>
      </w:pPr>
      <w:r w:rsidRPr="00C61FE6">
        <w:rPr>
          <w:lang w:val="de-DE"/>
          <w:rPrChange w:id="263" w:author="Sanket Joshi" w:date="2024-10-15T15:12:00Z" w16du:dateUtc="2024-10-15T09:42:00Z">
            <w:rPr/>
          </w:rPrChange>
        </w:rPr>
        <w:t>Erstellen Sie 2 weitere VMs mit denselben Schritten und den folgenden Informationen.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65"/>
        <w:gridCol w:w="5741"/>
      </w:tblGrid>
      <w:tr w:rsidR="0087010C" w:rsidRPr="0087010C" w14:paraId="5E1A157E" w14:textId="77777777" w:rsidTr="0087010C">
        <w:trPr>
          <w:tblHeader/>
        </w:trPr>
        <w:tc>
          <w:tcPr>
            <w:tcW w:w="0" w:type="auto"/>
            <w:tcMar>
              <w:top w:w="120" w:type="dxa"/>
              <w:left w:w="180" w:type="dxa"/>
              <w:bottom w:w="120" w:type="dxa"/>
              <w:right w:w="180" w:type="dxa"/>
            </w:tcMar>
            <w:vAlign w:val="center"/>
            <w:hideMark/>
          </w:tcPr>
          <w:p w14:paraId="65659BD4" w14:textId="77777777" w:rsidR="00666E9C" w:rsidRDefault="000643A5">
            <w:r w:rsidRPr="0087010C">
              <w:t>Einstellung</w:t>
            </w:r>
          </w:p>
        </w:tc>
        <w:tc>
          <w:tcPr>
            <w:tcW w:w="0" w:type="auto"/>
            <w:tcMar>
              <w:top w:w="120" w:type="dxa"/>
              <w:left w:w="180" w:type="dxa"/>
              <w:bottom w:w="120" w:type="dxa"/>
              <w:right w:w="180" w:type="dxa"/>
            </w:tcMar>
            <w:vAlign w:val="center"/>
            <w:hideMark/>
          </w:tcPr>
          <w:p w14:paraId="06180396" w14:textId="77777777" w:rsidR="00666E9C" w:rsidRDefault="000643A5">
            <w:r w:rsidRPr="0087010C">
              <w:t>Wert</w:t>
            </w:r>
          </w:p>
        </w:tc>
      </w:tr>
      <w:tr w:rsidR="0087010C" w:rsidRPr="0087010C" w14:paraId="61429F2C" w14:textId="77777777" w:rsidTr="0087010C">
        <w:tc>
          <w:tcPr>
            <w:tcW w:w="0" w:type="auto"/>
            <w:tcMar>
              <w:top w:w="180" w:type="dxa"/>
              <w:left w:w="180" w:type="dxa"/>
              <w:bottom w:w="180" w:type="dxa"/>
              <w:right w:w="180" w:type="dxa"/>
            </w:tcMar>
            <w:vAlign w:val="center"/>
            <w:hideMark/>
          </w:tcPr>
          <w:p w14:paraId="624E56B9" w14:textId="77777777" w:rsidR="00666E9C" w:rsidRDefault="000643A5">
            <w:r w:rsidRPr="0087010C">
              <w:t>Ressourcengruppe</w:t>
            </w:r>
          </w:p>
        </w:tc>
        <w:tc>
          <w:tcPr>
            <w:tcW w:w="0" w:type="auto"/>
            <w:tcMar>
              <w:top w:w="180" w:type="dxa"/>
              <w:left w:w="180" w:type="dxa"/>
              <w:bottom w:w="180" w:type="dxa"/>
              <w:right w:w="180" w:type="dxa"/>
            </w:tcMar>
            <w:vAlign w:val="center"/>
            <w:hideMark/>
          </w:tcPr>
          <w:p w14:paraId="7261F11D" w14:textId="77777777" w:rsidR="00666E9C" w:rsidRDefault="000643A5">
            <w:r w:rsidRPr="00E51058">
              <w:rPr>
                <w:b/>
                <w:bCs/>
                <w:rPrChange w:id="264" w:author="Dharti Jagani" w:date="2024-08-19T17:45:00Z" w16du:dateUtc="2024-08-19T12:15:00Z">
                  <w:rPr/>
                </w:rPrChange>
              </w:rPr>
              <w:t xml:space="preserve">ContosoDevices </w:t>
            </w:r>
            <w:r w:rsidRPr="0087010C">
              <w:t>auswählen</w:t>
            </w:r>
          </w:p>
        </w:tc>
      </w:tr>
      <w:tr w:rsidR="0087010C" w:rsidRPr="0087010C" w14:paraId="794D1C8E" w14:textId="77777777" w:rsidTr="0087010C">
        <w:tc>
          <w:tcPr>
            <w:tcW w:w="0" w:type="auto"/>
            <w:tcMar>
              <w:top w:w="180" w:type="dxa"/>
              <w:left w:w="180" w:type="dxa"/>
              <w:bottom w:w="180" w:type="dxa"/>
              <w:right w:w="180" w:type="dxa"/>
            </w:tcMar>
            <w:vAlign w:val="center"/>
            <w:hideMark/>
          </w:tcPr>
          <w:p w14:paraId="326BD3AE" w14:textId="77777777" w:rsidR="00666E9C" w:rsidRDefault="000643A5">
            <w:r w:rsidRPr="0087010C">
              <w:t>Name der virtuellen Maschine</w:t>
            </w:r>
          </w:p>
        </w:tc>
        <w:tc>
          <w:tcPr>
            <w:tcW w:w="0" w:type="auto"/>
            <w:tcMar>
              <w:top w:w="180" w:type="dxa"/>
              <w:left w:w="180" w:type="dxa"/>
              <w:bottom w:w="180" w:type="dxa"/>
              <w:right w:w="180" w:type="dxa"/>
            </w:tcMar>
            <w:vAlign w:val="center"/>
            <w:hideMark/>
          </w:tcPr>
          <w:p w14:paraId="6DA494A6" w14:textId="77777777" w:rsidR="00666E9C" w:rsidRPr="00666E9C" w:rsidRDefault="000643A5">
            <w:pPr>
              <w:rPr>
                <w:b/>
                <w:bCs/>
                <w:rPrChange w:id="265" w:author="Dharti Jagani" w:date="2024-08-19T17:45:00Z" w16du:dateUtc="2024-08-19T12:15:00Z">
                  <w:rPr/>
                </w:rPrChange>
              </w:rPr>
            </w:pPr>
            <w:commentRangeStart w:id="266"/>
            <w:ins w:id="267" w:author="Dharti Jagani" w:date="2024-08-19T17:45:00Z" w16du:dateUtc="2024-08-19T12:15:00Z">
              <w:r w:rsidRPr="00E51058">
                <w:rPr>
                  <w:b/>
                  <w:bCs/>
                  <w:color w:val="3A7C22" w:themeColor="accent6" w:themeShade="BF"/>
                  <w:rPrChange w:id="268" w:author="Dharti Jagani" w:date="2024-08-19T17:45:00Z" w16du:dateUtc="2024-08-19T12:15:00Z">
                    <w:rPr/>
                  </w:rPrChange>
                </w:rPr>
                <w:t>+++</w:t>
              </w:r>
            </w:ins>
            <w:del w:id="269" w:author="Dharti Jagani" w:date="2024-08-19T17:45:00Z" w16du:dateUtc="2024-08-19T12:15:00Z">
              <w:r w:rsidR="0087010C" w:rsidRPr="00E51058" w:rsidDel="00E51058">
                <w:rPr>
                  <w:b/>
                  <w:bCs/>
                  <w:color w:val="3A7C22" w:themeColor="accent6" w:themeShade="BF"/>
                  <w:rPrChange w:id="270" w:author="Dharti Jagani" w:date="2024-08-19T17:45:00Z" w16du:dateUtc="2024-08-19T12:15:00Z">
                    <w:rPr/>
                  </w:rPrChange>
                </w:rPr>
                <w:delText>Connies</w:delText>
              </w:r>
            </w:del>
            <w:ins w:id="271" w:author="Dharti Jagani" w:date="2024-08-19T17:45:00Z" w16du:dateUtc="2024-08-19T12:15:00Z">
              <w:r w:rsidRPr="00E51058">
                <w:rPr>
                  <w:b/>
                  <w:bCs/>
                  <w:color w:val="3A7C22" w:themeColor="accent6" w:themeShade="BF"/>
                  <w:rPrChange w:id="272" w:author="Dharti Jagani" w:date="2024-08-19T17:45:00Z" w16du:dateUtc="2024-08-19T12:15:00Z">
                    <w:rPr/>
                  </w:rPrChange>
                </w:rPr>
                <w:t xml:space="preserve"> Adeles-Device+++</w:t>
              </w:r>
            </w:ins>
            <w:commentRangeEnd w:id="266"/>
            <w:ins w:id="273" w:author="Dharti Jagani" w:date="2024-08-19T17:48:00Z" w16du:dateUtc="2024-08-19T12:18:00Z">
              <w:r w:rsidR="00F87293">
                <w:rPr>
                  <w:rStyle w:val="CommentReference"/>
                </w:rPr>
                <w:commentReference w:id="266"/>
              </w:r>
            </w:ins>
          </w:p>
        </w:tc>
      </w:tr>
      <w:tr w:rsidR="0087010C" w:rsidRPr="00C61FE6" w14:paraId="1503E66F" w14:textId="77777777" w:rsidTr="0087010C">
        <w:tc>
          <w:tcPr>
            <w:tcW w:w="0" w:type="auto"/>
            <w:tcMar>
              <w:top w:w="180" w:type="dxa"/>
              <w:left w:w="180" w:type="dxa"/>
              <w:bottom w:w="180" w:type="dxa"/>
              <w:right w:w="180" w:type="dxa"/>
            </w:tcMar>
            <w:vAlign w:val="center"/>
            <w:hideMark/>
          </w:tcPr>
          <w:p w14:paraId="1640B35C" w14:textId="77777777" w:rsidR="00666E9C" w:rsidRDefault="000643A5">
            <w:r w:rsidRPr="0087010C">
              <w:lastRenderedPageBreak/>
              <w:t>Region</w:t>
            </w:r>
          </w:p>
        </w:tc>
        <w:tc>
          <w:tcPr>
            <w:tcW w:w="0" w:type="auto"/>
            <w:tcMar>
              <w:top w:w="180" w:type="dxa"/>
              <w:left w:w="180" w:type="dxa"/>
              <w:bottom w:w="180" w:type="dxa"/>
              <w:right w:w="180" w:type="dxa"/>
            </w:tcMar>
            <w:vAlign w:val="center"/>
            <w:hideMark/>
          </w:tcPr>
          <w:p w14:paraId="4B2D8938" w14:textId="77777777" w:rsidR="00666E9C" w:rsidRPr="00C61FE6" w:rsidRDefault="000643A5">
            <w:pPr>
              <w:rPr>
                <w:b/>
                <w:bCs/>
                <w:lang w:val="de-DE"/>
                <w:rPrChange w:id="274" w:author="Sanket Joshi" w:date="2024-10-15T15:12:00Z" w16du:dateUtc="2024-10-15T09:42:00Z">
                  <w:rPr/>
                </w:rPrChange>
              </w:rPr>
            </w:pPr>
            <w:ins w:id="275" w:author="Dharti Jagani" w:date="2024-08-19T17:57:00Z" w16du:dateUtc="2024-08-19T12:27:00Z">
              <w:r w:rsidRPr="00C61FE6">
                <w:rPr>
                  <w:lang w:val="de-DE"/>
                  <w:rPrChange w:id="276" w:author="Sanket Joshi" w:date="2024-10-15T15:12:00Z" w16du:dateUtc="2024-10-15T09:42:00Z">
                    <w:rPr/>
                  </w:rPrChange>
                </w:rPr>
                <w:t>(Asien-Pazifik) Australien Ost</w:t>
              </w:r>
              <w:commentRangeStart w:id="277"/>
              <w:r w:rsidRPr="00C61FE6">
                <w:rPr>
                  <w:b/>
                  <w:bCs/>
                  <w:lang w:val="de-DE"/>
                  <w:rPrChange w:id="278" w:author="Sanket Joshi" w:date="2024-10-15T15:12:00Z" w16du:dateUtc="2024-10-15T09:42:00Z">
                    <w:rPr>
                      <w:b/>
                      <w:bCs/>
                    </w:rPr>
                  </w:rPrChange>
                </w:rPr>
                <w:t xml:space="preserve"> (Sie können jede andere Region je nach Verfügbarkeit der VM-Images wie DS1- oder DS2-Varianten verwenden)</w:t>
              </w:r>
              <w:commentRangeEnd w:id="277"/>
              <w:r>
                <w:rPr>
                  <w:rStyle w:val="CommentReference"/>
                </w:rPr>
                <w:commentReference w:id="277"/>
              </w:r>
            </w:ins>
            <w:del w:id="279" w:author="Dharti Jagani" w:date="2024-08-19T17:57:00Z" w16du:dateUtc="2024-08-19T12:27:00Z">
              <w:r w:rsidR="0087010C" w:rsidRPr="00C61FE6" w:rsidDel="0004290C">
                <w:rPr>
                  <w:lang w:val="de-DE"/>
                  <w:rPrChange w:id="280" w:author="Sanket Joshi" w:date="2024-10-15T15:12:00Z" w16du:dateUtc="2024-10-15T09:42:00Z">
                    <w:rPr/>
                  </w:rPrChange>
                </w:rPr>
                <w:delText>(US) East US</w:delText>
              </w:r>
            </w:del>
          </w:p>
        </w:tc>
      </w:tr>
      <w:tr w:rsidR="0087010C" w:rsidRPr="0087010C" w14:paraId="402C2A8D" w14:textId="77777777" w:rsidTr="0087010C">
        <w:tc>
          <w:tcPr>
            <w:tcW w:w="0" w:type="auto"/>
            <w:tcMar>
              <w:top w:w="180" w:type="dxa"/>
              <w:left w:w="180" w:type="dxa"/>
              <w:bottom w:w="180" w:type="dxa"/>
              <w:right w:w="180" w:type="dxa"/>
            </w:tcMar>
            <w:vAlign w:val="center"/>
            <w:hideMark/>
          </w:tcPr>
          <w:p w14:paraId="731348B2" w14:textId="77777777" w:rsidR="00666E9C" w:rsidRDefault="000643A5">
            <w:r w:rsidRPr="0087010C">
              <w:t>Bild</w:t>
            </w:r>
          </w:p>
        </w:tc>
        <w:tc>
          <w:tcPr>
            <w:tcW w:w="0" w:type="auto"/>
            <w:tcMar>
              <w:top w:w="180" w:type="dxa"/>
              <w:left w:w="180" w:type="dxa"/>
              <w:bottom w:w="180" w:type="dxa"/>
              <w:right w:w="180" w:type="dxa"/>
            </w:tcMar>
            <w:vAlign w:val="center"/>
            <w:hideMark/>
          </w:tcPr>
          <w:p w14:paraId="45D8BD7D" w14:textId="77777777" w:rsidR="00666E9C" w:rsidRDefault="000643A5">
            <w:r w:rsidRPr="0087010C">
              <w:t>Windows 10 Pro, Version 22H2 - x64 Gen2</w:t>
            </w:r>
          </w:p>
        </w:tc>
      </w:tr>
      <w:tr w:rsidR="0087010C" w:rsidRPr="0087010C" w14:paraId="131A3D10" w14:textId="77777777" w:rsidTr="0087010C">
        <w:tc>
          <w:tcPr>
            <w:tcW w:w="0" w:type="auto"/>
            <w:tcMar>
              <w:top w:w="180" w:type="dxa"/>
              <w:left w:w="180" w:type="dxa"/>
              <w:bottom w:w="180" w:type="dxa"/>
              <w:right w:w="180" w:type="dxa"/>
            </w:tcMar>
            <w:vAlign w:val="center"/>
            <w:hideMark/>
          </w:tcPr>
          <w:p w14:paraId="26EA42BF" w14:textId="77777777" w:rsidR="00666E9C" w:rsidRDefault="000643A5">
            <w:r w:rsidRPr="0087010C">
              <w:t>Administrator-Benutzername</w:t>
            </w:r>
          </w:p>
        </w:tc>
        <w:tc>
          <w:tcPr>
            <w:tcW w:w="0" w:type="auto"/>
            <w:tcMar>
              <w:top w:w="180" w:type="dxa"/>
              <w:left w:w="180" w:type="dxa"/>
              <w:bottom w:w="180" w:type="dxa"/>
              <w:right w:w="180" w:type="dxa"/>
            </w:tcMar>
            <w:vAlign w:val="center"/>
            <w:hideMark/>
          </w:tcPr>
          <w:p w14:paraId="040F672B" w14:textId="77777777" w:rsidR="00666E9C" w:rsidRPr="00666E9C" w:rsidRDefault="000643A5">
            <w:pPr>
              <w:rPr>
                <w:b/>
                <w:bCs/>
                <w:rPrChange w:id="281" w:author="Dharti Jagani" w:date="2024-08-19T17:45:00Z" w16du:dateUtc="2024-08-19T12:15:00Z">
                  <w:rPr/>
                </w:rPrChange>
              </w:rPr>
            </w:pPr>
            <w:ins w:id="282" w:author="Dharti Jagani" w:date="2024-08-19T17:45:00Z" w16du:dateUtc="2024-08-19T12:15:00Z">
              <w:r w:rsidRPr="00E51058">
                <w:rPr>
                  <w:b/>
                  <w:bCs/>
                  <w:color w:val="3A7C22" w:themeColor="accent6" w:themeShade="BF"/>
                </w:rPr>
                <w:t>+++Admin01+++</w:t>
              </w:r>
            </w:ins>
          </w:p>
        </w:tc>
      </w:tr>
      <w:tr w:rsidR="0087010C" w:rsidRPr="0087010C" w14:paraId="36CE3E90" w14:textId="77777777" w:rsidTr="0087010C">
        <w:tc>
          <w:tcPr>
            <w:tcW w:w="0" w:type="auto"/>
            <w:tcMar>
              <w:top w:w="180" w:type="dxa"/>
              <w:left w:w="180" w:type="dxa"/>
              <w:bottom w:w="180" w:type="dxa"/>
              <w:right w:w="180" w:type="dxa"/>
            </w:tcMar>
            <w:vAlign w:val="center"/>
            <w:hideMark/>
          </w:tcPr>
          <w:p w14:paraId="5DF57E90" w14:textId="77777777" w:rsidR="00666E9C" w:rsidRDefault="000643A5">
            <w:r w:rsidRPr="0087010C">
              <w:t>Passwort</w:t>
            </w:r>
          </w:p>
        </w:tc>
        <w:tc>
          <w:tcPr>
            <w:tcW w:w="0" w:type="auto"/>
            <w:tcMar>
              <w:top w:w="180" w:type="dxa"/>
              <w:left w:w="180" w:type="dxa"/>
              <w:bottom w:w="180" w:type="dxa"/>
              <w:right w:w="180" w:type="dxa"/>
            </w:tcMar>
            <w:vAlign w:val="center"/>
            <w:hideMark/>
          </w:tcPr>
          <w:p w14:paraId="2E053F04" w14:textId="77777777" w:rsidR="00666E9C" w:rsidRPr="00666E9C" w:rsidRDefault="000643A5">
            <w:pPr>
              <w:rPr>
                <w:b/>
                <w:bCs/>
                <w:rPrChange w:id="283" w:author="Dharti Jagani" w:date="2024-08-19T17:46:00Z" w16du:dateUtc="2024-08-19T12:16:00Z">
                  <w:rPr/>
                </w:rPrChange>
              </w:rPr>
            </w:pPr>
            <w:ins w:id="284" w:author="Dharti Jagani" w:date="2024-08-19T17:46:00Z" w16du:dateUtc="2024-08-19T12:16:00Z">
              <w:r w:rsidRPr="00E51058">
                <w:rPr>
                  <w:b/>
                  <w:bCs/>
                  <w:color w:val="3A7C22" w:themeColor="accent6" w:themeShade="BF"/>
                </w:rPr>
                <w:t>+++Pa55</w:t>
              </w:r>
            </w:ins>
            <w:r w:rsidR="0087010C" w:rsidRPr="00E51058">
              <w:rPr>
                <w:b/>
                <w:bCs/>
                <w:color w:val="3A7C22" w:themeColor="accent6" w:themeShade="BF"/>
                <w:rPrChange w:id="285" w:author="Dharti Jagani" w:date="2024-08-19T17:46:00Z" w16du:dateUtc="2024-08-19T12:16:00Z">
                  <w:rPr/>
                </w:rPrChange>
              </w:rPr>
              <w:t>.w0rd@</w:t>
            </w:r>
            <w:commentRangeStart w:id="286"/>
            <w:r w:rsidR="0087010C" w:rsidRPr="00E51058">
              <w:rPr>
                <w:b/>
                <w:bCs/>
                <w:color w:val="3A7C22" w:themeColor="accent6" w:themeShade="BF"/>
                <w:rPrChange w:id="287" w:author="Dharti Jagani" w:date="2024-08-19T17:46:00Z" w16du:dateUtc="2024-08-19T12:16:00Z">
                  <w:rPr/>
                </w:rPrChange>
              </w:rPr>
              <w:t xml:space="preserve"> 123 </w:t>
            </w:r>
            <w:commentRangeEnd w:id="286"/>
            <w:r w:rsidR="00454CED">
              <w:rPr>
                <w:rStyle w:val="CommentReference"/>
              </w:rPr>
              <w:commentReference w:id="286"/>
            </w:r>
            <w:ins w:id="288" w:author="Dharti Jagani" w:date="2024-08-19T17:46:00Z" w16du:dateUtc="2024-08-19T12:16:00Z">
              <w:r w:rsidRPr="00E51058">
                <w:rPr>
                  <w:b/>
                  <w:bCs/>
                  <w:color w:val="3A7C22" w:themeColor="accent6" w:themeShade="BF"/>
                </w:rPr>
                <w:t>+++</w:t>
              </w:r>
            </w:ins>
          </w:p>
        </w:tc>
      </w:tr>
    </w:tbl>
    <w:p w14:paraId="716644A3" w14:textId="77777777" w:rsidR="00666E9C" w:rsidRDefault="000643A5">
      <w:pPr>
        <w:pPrChange w:id="289" w:author="Dharti Jagani" w:date="2024-08-19T17:46:00Z" w16du:dateUtc="2024-08-19T12:16:00Z">
          <w:pPr>
            <w:pStyle w:val="ListParagraph"/>
            <w:numPr>
              <w:numId w:val="5"/>
            </w:numPr>
            <w:tabs>
              <w:tab w:val="num" w:pos="720"/>
            </w:tabs>
            <w:ind w:hanging="360"/>
          </w:pPr>
        </w:pPrChange>
      </w:pPr>
      <w:del w:id="290" w:author="Dharti Jagani" w:date="2024-08-19T18:06:00Z" w16du:dateUtc="2024-08-19T12:36:00Z">
        <w:r w:rsidRPr="0087010C" w:rsidDel="00454CED">
          <w:fldChar w:fldCharType="begin"/>
        </w:r>
        <w:r w:rsidRPr="0087010C" w:rsidDel="00454CED">
          <w:delInstrText xml:space="preserve"> INCLUDEPICTURE "https://labondemand.blob.core.windows.net/content/lab149520/instructions237223%5CMedia7%5Cimage29.png" \* MERGEFORMATINET </w:delInstrText>
        </w:r>
        <w:r w:rsidRPr="0087010C" w:rsidDel="00454CED">
          <w:fldChar w:fldCharType="separate"/>
        </w:r>
        <w:r w:rsidRPr="0087010C" w:rsidDel="00454CED">
          <w:rPr>
            <w:noProof/>
          </w:rPr>
          <w:drawing>
            <wp:inline distT="0" distB="0" distL="0" distR="0" wp14:anchorId="1F6251CC" wp14:editId="72C542D5">
              <wp:extent cx="5731510" cy="3267710"/>
              <wp:effectExtent l="0" t="0" r="0" b="0"/>
              <wp:docPr id="20581369" name="Picture 26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A screenshot of a computer 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rsidDel="00454CED">
          <w:fldChar w:fldCharType="end"/>
        </w:r>
      </w:del>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65"/>
        <w:gridCol w:w="5741"/>
      </w:tblGrid>
      <w:tr w:rsidR="0087010C" w:rsidRPr="0087010C" w14:paraId="0CD82B68" w14:textId="77777777" w:rsidTr="0087010C">
        <w:trPr>
          <w:tblHeader/>
        </w:trPr>
        <w:tc>
          <w:tcPr>
            <w:tcW w:w="0" w:type="auto"/>
            <w:tcMar>
              <w:top w:w="120" w:type="dxa"/>
              <w:left w:w="180" w:type="dxa"/>
              <w:bottom w:w="120" w:type="dxa"/>
              <w:right w:w="180" w:type="dxa"/>
            </w:tcMar>
            <w:vAlign w:val="center"/>
            <w:hideMark/>
          </w:tcPr>
          <w:p w14:paraId="7B6425C2" w14:textId="77777777" w:rsidR="00666E9C" w:rsidRDefault="000643A5">
            <w:r w:rsidRPr="0087010C">
              <w:t>Einstellung</w:t>
            </w:r>
          </w:p>
        </w:tc>
        <w:tc>
          <w:tcPr>
            <w:tcW w:w="0" w:type="auto"/>
            <w:tcMar>
              <w:top w:w="120" w:type="dxa"/>
              <w:left w:w="180" w:type="dxa"/>
              <w:bottom w:w="120" w:type="dxa"/>
              <w:right w:w="180" w:type="dxa"/>
            </w:tcMar>
            <w:vAlign w:val="center"/>
            <w:hideMark/>
          </w:tcPr>
          <w:p w14:paraId="4C09901E" w14:textId="77777777" w:rsidR="00666E9C" w:rsidRDefault="000643A5">
            <w:r w:rsidRPr="0087010C">
              <w:t>Wert</w:t>
            </w:r>
          </w:p>
        </w:tc>
      </w:tr>
      <w:tr w:rsidR="0087010C" w:rsidRPr="0087010C" w14:paraId="7436D25E" w14:textId="77777777" w:rsidTr="0087010C">
        <w:tc>
          <w:tcPr>
            <w:tcW w:w="0" w:type="auto"/>
            <w:tcMar>
              <w:top w:w="180" w:type="dxa"/>
              <w:left w:w="180" w:type="dxa"/>
              <w:bottom w:w="180" w:type="dxa"/>
              <w:right w:w="180" w:type="dxa"/>
            </w:tcMar>
            <w:vAlign w:val="center"/>
            <w:hideMark/>
          </w:tcPr>
          <w:p w14:paraId="25EAA67E" w14:textId="77777777" w:rsidR="00666E9C" w:rsidRDefault="000643A5">
            <w:r w:rsidRPr="0087010C">
              <w:t>Ressourcengruppe</w:t>
            </w:r>
          </w:p>
        </w:tc>
        <w:tc>
          <w:tcPr>
            <w:tcW w:w="0" w:type="auto"/>
            <w:tcMar>
              <w:top w:w="180" w:type="dxa"/>
              <w:left w:w="180" w:type="dxa"/>
              <w:bottom w:w="180" w:type="dxa"/>
              <w:right w:w="180" w:type="dxa"/>
            </w:tcMar>
            <w:vAlign w:val="center"/>
            <w:hideMark/>
          </w:tcPr>
          <w:p w14:paraId="3601F036" w14:textId="77777777" w:rsidR="00666E9C" w:rsidRDefault="000643A5">
            <w:r w:rsidRPr="00F87293">
              <w:rPr>
                <w:b/>
                <w:bCs/>
                <w:rPrChange w:id="291" w:author="Dharti Jagani" w:date="2024-08-19T17:48:00Z" w16du:dateUtc="2024-08-19T12:18:00Z">
                  <w:rPr/>
                </w:rPrChange>
              </w:rPr>
              <w:t xml:space="preserve">ContosoDevices </w:t>
            </w:r>
            <w:r w:rsidRPr="0087010C">
              <w:t>auswählen</w:t>
            </w:r>
          </w:p>
        </w:tc>
      </w:tr>
      <w:tr w:rsidR="0087010C" w:rsidRPr="0087010C" w14:paraId="10978ECC" w14:textId="77777777" w:rsidTr="0087010C">
        <w:tc>
          <w:tcPr>
            <w:tcW w:w="0" w:type="auto"/>
            <w:tcMar>
              <w:top w:w="180" w:type="dxa"/>
              <w:left w:w="180" w:type="dxa"/>
              <w:bottom w:w="180" w:type="dxa"/>
              <w:right w:w="180" w:type="dxa"/>
            </w:tcMar>
            <w:vAlign w:val="center"/>
            <w:hideMark/>
          </w:tcPr>
          <w:p w14:paraId="0369298D" w14:textId="77777777" w:rsidR="00666E9C" w:rsidRDefault="000643A5">
            <w:r w:rsidRPr="0087010C">
              <w:t>Name der virtuellen Maschine</w:t>
            </w:r>
          </w:p>
        </w:tc>
        <w:tc>
          <w:tcPr>
            <w:tcW w:w="0" w:type="auto"/>
            <w:tcMar>
              <w:top w:w="180" w:type="dxa"/>
              <w:left w:w="180" w:type="dxa"/>
              <w:bottom w:w="180" w:type="dxa"/>
              <w:right w:w="180" w:type="dxa"/>
            </w:tcMar>
            <w:vAlign w:val="center"/>
            <w:hideMark/>
          </w:tcPr>
          <w:p w14:paraId="746BC935" w14:textId="77777777" w:rsidR="00666E9C" w:rsidRPr="00666E9C" w:rsidRDefault="000643A5">
            <w:pPr>
              <w:rPr>
                <w:b/>
                <w:bCs/>
                <w:rPrChange w:id="292" w:author="Dharti Jagani" w:date="2024-08-19T17:49:00Z" w16du:dateUtc="2024-08-19T12:19:00Z">
                  <w:rPr/>
                </w:rPrChange>
              </w:rPr>
            </w:pPr>
            <w:commentRangeStart w:id="293"/>
            <w:del w:id="294" w:author="Dharti Jagani" w:date="2024-08-19T17:48:00Z" w16du:dateUtc="2024-08-19T12:18:00Z">
              <w:r w:rsidRPr="006B3B7A" w:rsidDel="00F87293">
                <w:rPr>
                  <w:b/>
                  <w:bCs/>
                  <w:color w:val="3A7C22" w:themeColor="accent6" w:themeShade="BF"/>
                  <w:rPrChange w:id="295" w:author="Dharti Jagani" w:date="2024-08-19T17:49:00Z" w16du:dateUtc="2024-08-19T12:19:00Z">
                    <w:rPr/>
                  </w:rPrChange>
                </w:rPr>
                <w:delText>Chriss</w:delText>
              </w:r>
            </w:del>
            <w:ins w:id="296" w:author="Dharti Jagani" w:date="2024-08-19T17:48:00Z" w16du:dateUtc="2024-08-19T12:18:00Z">
              <w:r w:rsidR="00F87293" w:rsidRPr="006B3B7A">
                <w:rPr>
                  <w:b/>
                  <w:bCs/>
                  <w:color w:val="3A7C22" w:themeColor="accent6" w:themeShade="BF"/>
                  <w:rPrChange w:id="297" w:author="Dharti Jagani" w:date="2024-08-19T17:49:00Z" w16du:dateUtc="2024-08-19T12:19:00Z">
                    <w:rPr/>
                  </w:rPrChange>
                </w:rPr>
                <w:t>+++Christies-Device+++</w:t>
              </w:r>
            </w:ins>
            <w:commentRangeEnd w:id="293"/>
            <w:ins w:id="298" w:author="Dharti Jagani" w:date="2024-08-19T17:49:00Z" w16du:dateUtc="2024-08-19T12:19:00Z">
              <w:r w:rsidR="006B3B7A">
                <w:rPr>
                  <w:rStyle w:val="CommentReference"/>
                </w:rPr>
                <w:commentReference w:id="293"/>
              </w:r>
            </w:ins>
          </w:p>
        </w:tc>
      </w:tr>
      <w:tr w:rsidR="0087010C" w:rsidRPr="00C61FE6" w14:paraId="08224506" w14:textId="77777777" w:rsidTr="0087010C">
        <w:tc>
          <w:tcPr>
            <w:tcW w:w="0" w:type="auto"/>
            <w:tcMar>
              <w:top w:w="180" w:type="dxa"/>
              <w:left w:w="180" w:type="dxa"/>
              <w:bottom w:w="180" w:type="dxa"/>
              <w:right w:w="180" w:type="dxa"/>
            </w:tcMar>
            <w:vAlign w:val="center"/>
            <w:hideMark/>
          </w:tcPr>
          <w:p w14:paraId="7CFF20DB" w14:textId="77777777" w:rsidR="00666E9C" w:rsidRDefault="000643A5">
            <w:r w:rsidRPr="0087010C">
              <w:lastRenderedPageBreak/>
              <w:t>Region</w:t>
            </w:r>
          </w:p>
        </w:tc>
        <w:tc>
          <w:tcPr>
            <w:tcW w:w="0" w:type="auto"/>
            <w:tcMar>
              <w:top w:w="180" w:type="dxa"/>
              <w:left w:w="180" w:type="dxa"/>
              <w:bottom w:w="180" w:type="dxa"/>
              <w:right w:w="180" w:type="dxa"/>
            </w:tcMar>
            <w:vAlign w:val="center"/>
            <w:hideMark/>
          </w:tcPr>
          <w:p w14:paraId="629C6DF0" w14:textId="77777777" w:rsidR="00666E9C" w:rsidRPr="00C61FE6" w:rsidRDefault="000643A5">
            <w:pPr>
              <w:rPr>
                <w:b/>
                <w:bCs/>
                <w:lang w:val="de-DE"/>
                <w:rPrChange w:id="299" w:author="Sanket Joshi" w:date="2024-10-15T15:12:00Z" w16du:dateUtc="2024-10-15T09:42:00Z">
                  <w:rPr/>
                </w:rPrChange>
              </w:rPr>
            </w:pPr>
            <w:ins w:id="300" w:author="Dharti Jagani" w:date="2024-08-19T17:57:00Z" w16du:dateUtc="2024-08-19T12:27:00Z">
              <w:r w:rsidRPr="00C61FE6">
                <w:rPr>
                  <w:lang w:val="de-DE"/>
                  <w:rPrChange w:id="301" w:author="Sanket Joshi" w:date="2024-10-15T15:12:00Z" w16du:dateUtc="2024-10-15T09:42:00Z">
                    <w:rPr/>
                  </w:rPrChange>
                </w:rPr>
                <w:t>(Asien-Pazifik) Australien Ost</w:t>
              </w:r>
              <w:commentRangeStart w:id="302"/>
              <w:r w:rsidRPr="00C61FE6">
                <w:rPr>
                  <w:b/>
                  <w:bCs/>
                  <w:lang w:val="de-DE"/>
                  <w:rPrChange w:id="303" w:author="Sanket Joshi" w:date="2024-10-15T15:12:00Z" w16du:dateUtc="2024-10-15T09:42:00Z">
                    <w:rPr>
                      <w:b/>
                      <w:bCs/>
                    </w:rPr>
                  </w:rPrChange>
                </w:rPr>
                <w:t xml:space="preserve"> (Sie können jede andere Region je nach Verfügbarkeit der VM-Images wie DS1- oder DS2-Varianten verwenden)</w:t>
              </w:r>
              <w:commentRangeEnd w:id="302"/>
              <w:r>
                <w:rPr>
                  <w:rStyle w:val="CommentReference"/>
                </w:rPr>
                <w:commentReference w:id="302"/>
              </w:r>
            </w:ins>
            <w:del w:id="304" w:author="Dharti Jagani" w:date="2024-08-19T17:57:00Z" w16du:dateUtc="2024-08-19T12:27:00Z">
              <w:r w:rsidR="0087010C" w:rsidRPr="00C61FE6" w:rsidDel="0004290C">
                <w:rPr>
                  <w:lang w:val="de-DE"/>
                  <w:rPrChange w:id="305" w:author="Sanket Joshi" w:date="2024-10-15T15:12:00Z" w16du:dateUtc="2024-10-15T09:42:00Z">
                    <w:rPr/>
                  </w:rPrChange>
                </w:rPr>
                <w:delText>(US) East US</w:delText>
              </w:r>
            </w:del>
          </w:p>
        </w:tc>
      </w:tr>
      <w:tr w:rsidR="0087010C" w:rsidRPr="0087010C" w14:paraId="7377F487" w14:textId="77777777" w:rsidTr="0087010C">
        <w:tc>
          <w:tcPr>
            <w:tcW w:w="0" w:type="auto"/>
            <w:tcMar>
              <w:top w:w="180" w:type="dxa"/>
              <w:left w:w="180" w:type="dxa"/>
              <w:bottom w:w="180" w:type="dxa"/>
              <w:right w:w="180" w:type="dxa"/>
            </w:tcMar>
            <w:vAlign w:val="center"/>
            <w:hideMark/>
          </w:tcPr>
          <w:p w14:paraId="7A1CBD8D" w14:textId="77777777" w:rsidR="00666E9C" w:rsidRDefault="000643A5">
            <w:r w:rsidRPr="0087010C">
              <w:t>Bild</w:t>
            </w:r>
          </w:p>
        </w:tc>
        <w:tc>
          <w:tcPr>
            <w:tcW w:w="0" w:type="auto"/>
            <w:tcMar>
              <w:top w:w="180" w:type="dxa"/>
              <w:left w:w="180" w:type="dxa"/>
              <w:bottom w:w="180" w:type="dxa"/>
              <w:right w:w="180" w:type="dxa"/>
            </w:tcMar>
            <w:vAlign w:val="center"/>
            <w:hideMark/>
          </w:tcPr>
          <w:p w14:paraId="3BA0D211" w14:textId="77777777" w:rsidR="00666E9C" w:rsidRDefault="000643A5">
            <w:r w:rsidRPr="0087010C">
              <w:t>Windows 10 Pro, Version 22H2 - x64 Gen2</w:t>
            </w:r>
          </w:p>
        </w:tc>
      </w:tr>
      <w:tr w:rsidR="0087010C" w:rsidRPr="0087010C" w14:paraId="73FF2408" w14:textId="77777777" w:rsidTr="0087010C">
        <w:tc>
          <w:tcPr>
            <w:tcW w:w="0" w:type="auto"/>
            <w:tcMar>
              <w:top w:w="180" w:type="dxa"/>
              <w:left w:w="180" w:type="dxa"/>
              <w:bottom w:w="180" w:type="dxa"/>
              <w:right w:w="180" w:type="dxa"/>
            </w:tcMar>
            <w:vAlign w:val="center"/>
            <w:hideMark/>
          </w:tcPr>
          <w:p w14:paraId="23A7BC28" w14:textId="77777777" w:rsidR="00666E9C" w:rsidRDefault="000643A5">
            <w:r w:rsidRPr="0087010C">
              <w:t>Administrator-Benutzername</w:t>
            </w:r>
          </w:p>
        </w:tc>
        <w:tc>
          <w:tcPr>
            <w:tcW w:w="0" w:type="auto"/>
            <w:tcMar>
              <w:top w:w="180" w:type="dxa"/>
              <w:left w:w="180" w:type="dxa"/>
              <w:bottom w:w="180" w:type="dxa"/>
              <w:right w:w="180" w:type="dxa"/>
            </w:tcMar>
            <w:vAlign w:val="center"/>
            <w:hideMark/>
          </w:tcPr>
          <w:p w14:paraId="74EA062C" w14:textId="77777777" w:rsidR="00666E9C" w:rsidRPr="00666E9C" w:rsidRDefault="000643A5">
            <w:pPr>
              <w:rPr>
                <w:b/>
                <w:bCs/>
                <w:rPrChange w:id="306" w:author="Dharti Jagani" w:date="2024-08-19T17:49:00Z" w16du:dateUtc="2024-08-19T12:19:00Z">
                  <w:rPr/>
                </w:rPrChange>
              </w:rPr>
            </w:pPr>
            <w:ins w:id="307" w:author="Dharti Jagani" w:date="2024-08-19T17:49:00Z" w16du:dateUtc="2024-08-19T12:19:00Z">
              <w:r w:rsidRPr="006B3B7A">
                <w:rPr>
                  <w:b/>
                  <w:bCs/>
                  <w:color w:val="3A7C22" w:themeColor="accent6" w:themeShade="BF"/>
                  <w:rPrChange w:id="308" w:author="Dharti Jagani" w:date="2024-08-19T17:49:00Z" w16du:dateUtc="2024-08-19T12:19:00Z">
                    <w:rPr/>
                  </w:rPrChange>
                </w:rPr>
                <w:t>+++Admin01+++</w:t>
              </w:r>
            </w:ins>
          </w:p>
        </w:tc>
      </w:tr>
      <w:tr w:rsidR="0087010C" w:rsidRPr="0087010C" w14:paraId="318E5B30" w14:textId="77777777" w:rsidTr="0087010C">
        <w:tc>
          <w:tcPr>
            <w:tcW w:w="0" w:type="auto"/>
            <w:tcMar>
              <w:top w:w="180" w:type="dxa"/>
              <w:left w:w="180" w:type="dxa"/>
              <w:bottom w:w="180" w:type="dxa"/>
              <w:right w:w="180" w:type="dxa"/>
            </w:tcMar>
            <w:vAlign w:val="center"/>
            <w:hideMark/>
          </w:tcPr>
          <w:p w14:paraId="50FBB64D" w14:textId="77777777" w:rsidR="00666E9C" w:rsidRDefault="000643A5">
            <w:r w:rsidRPr="0087010C">
              <w:t>Passwort</w:t>
            </w:r>
          </w:p>
        </w:tc>
        <w:tc>
          <w:tcPr>
            <w:tcW w:w="0" w:type="auto"/>
            <w:tcMar>
              <w:top w:w="180" w:type="dxa"/>
              <w:left w:w="180" w:type="dxa"/>
              <w:bottom w:w="180" w:type="dxa"/>
              <w:right w:w="180" w:type="dxa"/>
            </w:tcMar>
            <w:vAlign w:val="center"/>
            <w:hideMark/>
          </w:tcPr>
          <w:p w14:paraId="638D8C99" w14:textId="77777777" w:rsidR="00666E9C" w:rsidRPr="00666E9C" w:rsidRDefault="000643A5">
            <w:pPr>
              <w:rPr>
                <w:b/>
                <w:bCs/>
                <w:rPrChange w:id="309" w:author="Dharti Jagani" w:date="2024-08-19T17:49:00Z" w16du:dateUtc="2024-08-19T12:19:00Z">
                  <w:rPr/>
                </w:rPrChange>
              </w:rPr>
            </w:pPr>
            <w:ins w:id="310" w:author="Dharti Jagani" w:date="2024-08-19T17:49:00Z" w16du:dateUtc="2024-08-19T12:19:00Z">
              <w:r w:rsidRPr="006B3B7A">
                <w:rPr>
                  <w:b/>
                  <w:bCs/>
                  <w:color w:val="3A7C22" w:themeColor="accent6" w:themeShade="BF"/>
                  <w:rPrChange w:id="311" w:author="Dharti Jagani" w:date="2024-08-19T17:49:00Z" w16du:dateUtc="2024-08-19T12:19:00Z">
                    <w:rPr/>
                  </w:rPrChange>
                </w:rPr>
                <w:t>+++Pa55</w:t>
              </w:r>
            </w:ins>
            <w:r w:rsidR="0087010C" w:rsidRPr="006B3B7A">
              <w:rPr>
                <w:b/>
                <w:bCs/>
                <w:color w:val="3A7C22" w:themeColor="accent6" w:themeShade="BF"/>
                <w:rPrChange w:id="312" w:author="Dharti Jagani" w:date="2024-08-19T17:49:00Z" w16du:dateUtc="2024-08-19T12:19:00Z">
                  <w:rPr/>
                </w:rPrChange>
              </w:rPr>
              <w:t>.w0rd@</w:t>
            </w:r>
            <w:commentRangeStart w:id="313"/>
            <w:r w:rsidR="0087010C" w:rsidRPr="006B3B7A">
              <w:rPr>
                <w:b/>
                <w:bCs/>
                <w:color w:val="3A7C22" w:themeColor="accent6" w:themeShade="BF"/>
                <w:rPrChange w:id="314" w:author="Dharti Jagani" w:date="2024-08-19T17:49:00Z" w16du:dateUtc="2024-08-19T12:19:00Z">
                  <w:rPr/>
                </w:rPrChange>
              </w:rPr>
              <w:t xml:space="preserve"> 123 </w:t>
            </w:r>
            <w:commentRangeEnd w:id="313"/>
            <w:r w:rsidR="00454CED">
              <w:rPr>
                <w:rStyle w:val="CommentReference"/>
              </w:rPr>
              <w:commentReference w:id="313"/>
            </w:r>
            <w:ins w:id="315" w:author="Dharti Jagani" w:date="2024-08-19T17:49:00Z" w16du:dateUtc="2024-08-19T12:19:00Z">
              <w:r w:rsidRPr="006B3B7A">
                <w:rPr>
                  <w:b/>
                  <w:bCs/>
                  <w:color w:val="3A7C22" w:themeColor="accent6" w:themeShade="BF"/>
                  <w:rPrChange w:id="316" w:author="Dharti Jagani" w:date="2024-08-19T17:49:00Z" w16du:dateUtc="2024-08-19T12:19:00Z">
                    <w:rPr/>
                  </w:rPrChange>
                </w:rPr>
                <w:t>+++</w:t>
              </w:r>
            </w:ins>
          </w:p>
        </w:tc>
      </w:tr>
    </w:tbl>
    <w:p w14:paraId="6A919971" w14:textId="77777777" w:rsidR="00666E9C" w:rsidRDefault="000643A5">
      <w:del w:id="317" w:author="Dharti Jagani" w:date="2024-08-19T18:06:00Z" w16du:dateUtc="2024-08-19T12:36:00Z">
        <w:r w:rsidRPr="0087010C" w:rsidDel="00454CED">
          <w:fldChar w:fldCharType="begin"/>
        </w:r>
        <w:r w:rsidRPr="0087010C" w:rsidDel="00454CED">
          <w:delInstrText xml:space="preserve"> INCLUDEPICTURE "https://labondemand.blob.core.windows.net/content/lab149520/instructions237223%5CMedia7%5Cimage30.png" \* MERGEFORMATINET </w:delInstrText>
        </w:r>
        <w:r w:rsidRPr="0087010C" w:rsidDel="00454CED">
          <w:fldChar w:fldCharType="separate"/>
        </w:r>
        <w:r w:rsidRPr="0087010C" w:rsidDel="00454CED">
          <w:rPr>
            <w:noProof/>
          </w:rPr>
          <w:drawing>
            <wp:inline distT="0" distB="0" distL="0" distR="0" wp14:anchorId="19E8C180" wp14:editId="3B6D7F9B">
              <wp:extent cx="5731510" cy="3267710"/>
              <wp:effectExtent l="0" t="0" r="0" b="0"/>
              <wp:docPr id="1725845096" name="Picture 26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A screenshot of a computer 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r w:rsidRPr="0087010C" w:rsidDel="00454CED">
          <w:fldChar w:fldCharType="end"/>
        </w:r>
      </w:del>
    </w:p>
    <w:p w14:paraId="6EB861DC" w14:textId="77777777" w:rsidR="00666E9C" w:rsidRPr="00C61FE6" w:rsidRDefault="000643A5">
      <w:pPr>
        <w:pStyle w:val="ListParagraph"/>
        <w:numPr>
          <w:ilvl w:val="0"/>
          <w:numId w:val="5"/>
        </w:numPr>
        <w:rPr>
          <w:lang w:val="de-DE"/>
          <w:rPrChange w:id="318" w:author="Sanket Joshi" w:date="2024-10-15T15:12:00Z" w16du:dateUtc="2024-10-15T09:42:00Z">
            <w:rPr/>
          </w:rPrChange>
        </w:rPr>
      </w:pPr>
      <w:r w:rsidRPr="00C61FE6">
        <w:rPr>
          <w:lang w:val="de-DE"/>
          <w:rPrChange w:id="319" w:author="Sanket Joshi" w:date="2024-10-15T15:12:00Z" w16du:dateUtc="2024-10-15T09:42:00Z">
            <w:rPr/>
          </w:rPrChange>
        </w:rPr>
        <w:t>Sie können die RDP-Dateien öffnen und die folgenden lokalen Anmeldedaten verwenden, um sich bei diesen virtuellen Maschinen anzumelden.</w:t>
      </w:r>
    </w:p>
    <w:p w14:paraId="328F1EA6" w14:textId="77777777" w:rsidR="00666E9C" w:rsidRDefault="000643A5">
      <w:pPr>
        <w:pStyle w:val="ListParagraph"/>
        <w:numPr>
          <w:ilvl w:val="1"/>
          <w:numId w:val="5"/>
        </w:numPr>
      </w:pPr>
      <w:r w:rsidRPr="0087010C">
        <w:t xml:space="preserve">Benutzer-Name: </w:t>
      </w:r>
      <w:ins w:id="320" w:author="Dharti Jagani" w:date="2024-08-19T17:50:00Z" w16du:dateUtc="2024-08-19T12:20:00Z">
        <w:r w:rsidR="006B3B7A" w:rsidRPr="006B3B7A">
          <w:rPr>
            <w:b/>
            <w:bCs/>
            <w:color w:val="3A7C22" w:themeColor="accent6" w:themeShade="BF"/>
            <w:rPrChange w:id="321" w:author="Dharti Jagani" w:date="2024-08-19T17:50:00Z" w16du:dateUtc="2024-08-19T12:20:00Z">
              <w:rPr>
                <w:b/>
                <w:bCs/>
              </w:rPr>
            </w:rPrChange>
          </w:rPr>
          <w:t>+++Admin01+++</w:t>
        </w:r>
      </w:ins>
    </w:p>
    <w:p w14:paraId="3797852C" w14:textId="77777777" w:rsidR="00666E9C" w:rsidRDefault="000643A5">
      <w:pPr>
        <w:pStyle w:val="ListParagraph"/>
        <w:numPr>
          <w:ilvl w:val="1"/>
          <w:numId w:val="5"/>
        </w:numPr>
      </w:pPr>
      <w:r w:rsidRPr="0087010C">
        <w:t xml:space="preserve">Passwort: </w:t>
      </w:r>
      <w:ins w:id="322" w:author="Dharti Jagani" w:date="2024-08-19T17:50:00Z" w16du:dateUtc="2024-08-19T12:20:00Z">
        <w:r w:rsidR="006B3B7A" w:rsidRPr="006B3B7A">
          <w:rPr>
            <w:b/>
            <w:bCs/>
            <w:color w:val="3A7C22" w:themeColor="accent6" w:themeShade="BF"/>
            <w:rPrChange w:id="323" w:author="Dharti Jagani" w:date="2024-08-19T17:50:00Z" w16du:dateUtc="2024-08-19T12:20:00Z">
              <w:rPr/>
            </w:rPrChange>
          </w:rPr>
          <w:t>+++Pa55</w:t>
        </w:r>
      </w:ins>
      <w:r w:rsidRPr="006B3B7A">
        <w:rPr>
          <w:b/>
          <w:bCs/>
          <w:color w:val="3A7C22" w:themeColor="accent6" w:themeShade="BF"/>
          <w:rPrChange w:id="324" w:author="Dharti Jagani" w:date="2024-08-19T17:50:00Z" w16du:dateUtc="2024-08-19T12:20:00Z">
            <w:rPr/>
          </w:rPrChange>
        </w:rPr>
        <w:t>.</w:t>
      </w:r>
      <w:ins w:id="325" w:author="Dharti Jagani" w:date="2024-08-19T17:50:00Z" w16du:dateUtc="2024-08-19T12:20:00Z">
        <w:r w:rsidR="006B3B7A" w:rsidRPr="006B3B7A">
          <w:rPr>
            <w:b/>
            <w:bCs/>
            <w:color w:val="3A7C22" w:themeColor="accent6" w:themeShade="BF"/>
            <w:rPrChange w:id="326" w:author="Dharti Jagani" w:date="2024-08-19T17:50:00Z" w16du:dateUtc="2024-08-19T12:20:00Z">
              <w:rPr/>
            </w:rPrChange>
          </w:rPr>
          <w:t>w0rd@123+++</w:t>
        </w:r>
      </w:ins>
    </w:p>
    <w:p w14:paraId="4ADCABAC" w14:textId="77777777" w:rsidR="00666E9C" w:rsidRPr="00C61FE6" w:rsidRDefault="000643A5">
      <w:pPr>
        <w:pStyle w:val="Heading3"/>
        <w:rPr>
          <w:lang w:val="de-DE"/>
          <w:rPrChange w:id="327" w:author="Sanket Joshi" w:date="2024-10-15T15:12:00Z" w16du:dateUtc="2024-10-15T09:42:00Z">
            <w:rPr/>
          </w:rPrChange>
        </w:rPr>
      </w:pPr>
      <w:r w:rsidRPr="00C61FE6">
        <w:rPr>
          <w:lang w:val="de-DE"/>
          <w:rPrChange w:id="328" w:author="Sanket Joshi" w:date="2024-10-15T15:12:00Z" w16du:dateUtc="2024-10-15T09:42:00Z">
            <w:rPr/>
          </w:rPrChange>
        </w:rPr>
        <w:t>Aufgabe 4: Melden Sie die VMs in Azure AD als verschiedene Benutzer an</w:t>
      </w:r>
    </w:p>
    <w:p w14:paraId="0EB2B24A" w14:textId="77777777" w:rsidR="00666E9C" w:rsidRPr="00C61FE6" w:rsidRDefault="000643A5">
      <w:pPr>
        <w:pStyle w:val="ListParagraph"/>
        <w:numPr>
          <w:ilvl w:val="0"/>
          <w:numId w:val="4"/>
        </w:numPr>
        <w:rPr>
          <w:lang w:val="de-DE"/>
          <w:rPrChange w:id="329" w:author="Sanket Joshi" w:date="2024-10-15T15:12:00Z" w16du:dateUtc="2024-10-15T09:42:00Z">
            <w:rPr/>
          </w:rPrChange>
        </w:rPr>
        <w:pPrChange w:id="330" w:author="Dharti Jagani" w:date="2024-08-19T18:14:00Z" w16du:dateUtc="2024-08-19T12:44:00Z">
          <w:pPr>
            <w:pStyle w:val="ListParagraph"/>
            <w:numPr>
              <w:numId w:val="6"/>
            </w:numPr>
            <w:tabs>
              <w:tab w:val="num" w:pos="720"/>
            </w:tabs>
            <w:ind w:hanging="360"/>
          </w:pPr>
        </w:pPrChange>
      </w:pPr>
      <w:r w:rsidRPr="00C61FE6">
        <w:rPr>
          <w:lang w:val="de-DE"/>
          <w:rPrChange w:id="331" w:author="Sanket Joshi" w:date="2024-10-15T15:12:00Z" w16du:dateUtc="2024-10-15T09:42:00Z">
            <w:rPr/>
          </w:rPrChange>
        </w:rPr>
        <w:t>Öffnen Sie die RDP-Datei für Pattis</w:t>
      </w:r>
      <w:commentRangeStart w:id="332"/>
      <w:del w:id="333" w:author="Dharti Jagani" w:date="2024-08-19T17:58:00Z" w16du:dateUtc="2024-08-19T12:28:00Z">
        <w:r w:rsidRPr="00C61FE6" w:rsidDel="0004290C">
          <w:rPr>
            <w:b/>
            <w:bCs/>
            <w:lang w:val="de-DE"/>
            <w:rPrChange w:id="334" w:author="Sanket Joshi" w:date="2024-10-15T15:12:00Z" w16du:dateUtc="2024-10-15T09:42:00Z">
              <w:rPr>
                <w:b/>
                <w:bCs/>
              </w:rPr>
            </w:rPrChange>
          </w:rPr>
          <w:delText>Brookes</w:delText>
        </w:r>
      </w:del>
      <w:commentRangeEnd w:id="332"/>
      <w:r w:rsidR="0004290C">
        <w:rPr>
          <w:rStyle w:val="CommentReference"/>
        </w:rPr>
        <w:commentReference w:id="332"/>
      </w:r>
      <w:r w:rsidRPr="00C61FE6">
        <w:rPr>
          <w:b/>
          <w:bCs/>
          <w:lang w:val="de-DE"/>
          <w:rPrChange w:id="335" w:author="Sanket Joshi" w:date="2024-10-15T15:12:00Z" w16du:dateUtc="2024-10-15T09:42:00Z">
            <w:rPr>
              <w:b/>
              <w:bCs/>
            </w:rPr>
          </w:rPrChange>
        </w:rPr>
        <w:t xml:space="preserve"> -Gerät </w:t>
      </w:r>
      <w:r w:rsidRPr="00C61FE6">
        <w:rPr>
          <w:lang w:val="de-DE"/>
          <w:rPrChange w:id="336" w:author="Sanket Joshi" w:date="2024-10-15T15:12:00Z" w16du:dateUtc="2024-10-15T09:42:00Z">
            <w:rPr/>
          </w:rPrChange>
        </w:rPr>
        <w:t>und melden Sie sich mit den lokalen Anmeldedaten an.</w:t>
      </w:r>
    </w:p>
    <w:p w14:paraId="417E1311" w14:textId="77777777" w:rsidR="00666E9C" w:rsidRPr="00C61FE6" w:rsidRDefault="000643A5">
      <w:pPr>
        <w:pStyle w:val="ListParagraph"/>
        <w:numPr>
          <w:ilvl w:val="0"/>
          <w:numId w:val="4"/>
        </w:numPr>
        <w:rPr>
          <w:lang w:val="de-DE"/>
          <w:rPrChange w:id="337" w:author="Sanket Joshi" w:date="2024-10-15T15:12:00Z" w16du:dateUtc="2024-10-15T09:42:00Z">
            <w:rPr/>
          </w:rPrChange>
        </w:rPr>
        <w:pPrChange w:id="338" w:author="Dharti Jagani" w:date="2024-08-19T18:14:00Z" w16du:dateUtc="2024-08-19T12:44:00Z">
          <w:pPr>
            <w:pStyle w:val="ListParagraph"/>
            <w:numPr>
              <w:numId w:val="6"/>
            </w:numPr>
            <w:tabs>
              <w:tab w:val="num" w:pos="720"/>
            </w:tabs>
            <w:ind w:hanging="360"/>
          </w:pPr>
        </w:pPrChange>
      </w:pPr>
      <w:r w:rsidRPr="00C61FE6">
        <w:rPr>
          <w:lang w:val="de-DE"/>
          <w:rPrChange w:id="339" w:author="Sanket Joshi" w:date="2024-10-15T15:12:00Z" w16du:dateUtc="2024-10-15T09:42:00Z">
            <w:rPr/>
          </w:rPrChange>
        </w:rPr>
        <w:lastRenderedPageBreak/>
        <w:t xml:space="preserve">Öffnen Sie Fenster </w:t>
      </w:r>
      <w:r w:rsidRPr="00C61FE6">
        <w:rPr>
          <w:b/>
          <w:bCs/>
          <w:lang w:val="de-DE"/>
          <w:rPrChange w:id="340" w:author="Sanket Joshi" w:date="2024-10-15T15:12:00Z" w16du:dateUtc="2024-10-15T09:42:00Z">
            <w:rPr>
              <w:b/>
              <w:bCs/>
            </w:rPr>
          </w:rPrChange>
        </w:rPr>
        <w:t xml:space="preserve">Einstellungen </w:t>
      </w:r>
      <w:r w:rsidRPr="00C61FE6">
        <w:rPr>
          <w:lang w:val="de-DE"/>
          <w:rPrChange w:id="341" w:author="Sanket Joshi" w:date="2024-10-15T15:12:00Z" w16du:dateUtc="2024-10-15T09:42:00Z">
            <w:rPr/>
          </w:rPrChange>
        </w:rPr>
        <w:t>auf Ihrer neu erstellten VM mit dem Namen Patti</w:t>
      </w:r>
      <w:commentRangeStart w:id="342"/>
      <w:del w:id="343" w:author="Dharti Jagani" w:date="2024-08-19T17:58:00Z" w16du:dateUtc="2024-08-19T12:28:00Z">
        <w:r w:rsidRPr="00C61FE6" w:rsidDel="0004290C">
          <w:rPr>
            <w:b/>
            <w:bCs/>
            <w:lang w:val="de-DE"/>
            <w:rPrChange w:id="344" w:author="Sanket Joshi" w:date="2024-10-15T15:12:00Z" w16du:dateUtc="2024-10-15T09:42:00Z">
              <w:rPr>
                <w:b/>
                <w:bCs/>
              </w:rPr>
            </w:rPrChange>
          </w:rPr>
          <w:delText xml:space="preserve">Brooke’s </w:delText>
        </w:r>
      </w:del>
      <w:ins w:id="345" w:author="Dharti Jagani" w:date="2024-08-19T17:58:00Z" w16du:dateUtc="2024-08-19T12:28:00Z">
        <w:r w:rsidR="0004290C" w:rsidRPr="00C61FE6">
          <w:rPr>
            <w:b/>
            <w:bCs/>
            <w:lang w:val="de-DE"/>
            <w:rPrChange w:id="346" w:author="Sanket Joshi" w:date="2024-10-15T15:12:00Z" w16du:dateUtc="2024-10-15T09:42:00Z">
              <w:rPr>
                <w:b/>
                <w:bCs/>
              </w:rPr>
            </w:rPrChange>
          </w:rPr>
          <w:t xml:space="preserve">'s </w:t>
        </w:r>
        <w:commentRangeEnd w:id="342"/>
        <w:r w:rsidR="0004290C">
          <w:rPr>
            <w:rStyle w:val="CommentReference"/>
          </w:rPr>
          <w:commentReference w:id="342"/>
        </w:r>
      </w:ins>
      <w:r w:rsidRPr="00C61FE6">
        <w:rPr>
          <w:b/>
          <w:bCs/>
          <w:lang w:val="de-DE"/>
          <w:rPrChange w:id="347" w:author="Sanket Joshi" w:date="2024-10-15T15:12:00Z" w16du:dateUtc="2024-10-15T09:42:00Z">
            <w:rPr>
              <w:b/>
              <w:bCs/>
            </w:rPr>
          </w:rPrChange>
        </w:rPr>
        <w:t>Device</w:t>
      </w:r>
      <w:r w:rsidRPr="00C61FE6">
        <w:rPr>
          <w:lang w:val="de-DE"/>
          <w:rPrChange w:id="348" w:author="Sanket Joshi" w:date="2024-10-15T15:12:00Z" w16du:dateUtc="2024-10-15T09:42:00Z">
            <w:rPr/>
          </w:rPrChange>
        </w:rPr>
        <w:t>.</w:t>
      </w:r>
    </w:p>
    <w:p w14:paraId="65CD641F" w14:textId="77777777" w:rsidR="00666E9C" w:rsidRDefault="000643A5">
      <w:r w:rsidRPr="0087010C">
        <w:fldChar w:fldCharType="begin"/>
      </w:r>
      <w:r w:rsidRPr="0087010C">
        <w:instrText xml:space="preserve"> INCLUDEPICTURE "https://labondemand.blob.core.windows.net/content/lab149520/instructions237223%5CMedia7%5Cimage12.png" \* MERGEFORMATINET </w:instrText>
      </w:r>
      <w:r w:rsidRPr="0087010C">
        <w:fldChar w:fldCharType="separate"/>
      </w:r>
      <w:r w:rsidRPr="0087010C">
        <w:rPr>
          <w:noProof/>
        </w:rPr>
        <w:drawing>
          <wp:inline distT="0" distB="0" distL="0" distR="0" wp14:anchorId="1153FC6E" wp14:editId="6C1D4F06">
            <wp:extent cx="5731510" cy="3582035"/>
            <wp:effectExtent l="0" t="0" r="0" b="0"/>
            <wp:docPr id="2114754132" name="Picture 26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A screenshot of a computer 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1386F904" w14:textId="77777777" w:rsidR="00666E9C" w:rsidRPr="00C61FE6" w:rsidRDefault="000643A5">
      <w:pPr>
        <w:pStyle w:val="ListParagraph"/>
        <w:numPr>
          <w:ilvl w:val="0"/>
          <w:numId w:val="4"/>
        </w:numPr>
        <w:rPr>
          <w:lang w:val="de-DE"/>
          <w:rPrChange w:id="349" w:author="Sanket Joshi" w:date="2024-10-15T15:12:00Z" w16du:dateUtc="2024-10-15T09:42:00Z">
            <w:rPr/>
          </w:rPrChange>
        </w:rPr>
        <w:pPrChange w:id="350" w:author="Dharti Jagani" w:date="2024-08-19T18:14:00Z" w16du:dateUtc="2024-08-19T12:44:00Z">
          <w:pPr>
            <w:pStyle w:val="ListParagraph"/>
            <w:numPr>
              <w:numId w:val="6"/>
            </w:numPr>
            <w:tabs>
              <w:tab w:val="num" w:pos="720"/>
            </w:tabs>
            <w:ind w:hanging="360"/>
          </w:pPr>
        </w:pPrChange>
      </w:pPr>
      <w:r w:rsidRPr="00C61FE6">
        <w:rPr>
          <w:lang w:val="de-DE"/>
          <w:rPrChange w:id="351" w:author="Sanket Joshi" w:date="2024-10-15T15:12:00Z" w16du:dateUtc="2024-10-15T09:42:00Z">
            <w:rPr/>
          </w:rPrChange>
        </w:rPr>
        <w:t xml:space="preserve">Gehen Sie zu </w:t>
      </w:r>
      <w:r w:rsidRPr="00C61FE6">
        <w:rPr>
          <w:b/>
          <w:bCs/>
          <w:lang w:val="de-DE"/>
          <w:rPrChange w:id="352" w:author="Sanket Joshi" w:date="2024-10-15T15:12:00Z" w16du:dateUtc="2024-10-15T09:42:00Z">
            <w:rPr/>
          </w:rPrChange>
        </w:rPr>
        <w:t xml:space="preserve">Konten </w:t>
      </w:r>
      <w:r w:rsidRPr="00C61FE6">
        <w:rPr>
          <w:lang w:val="de-DE"/>
          <w:rPrChange w:id="353" w:author="Sanket Joshi" w:date="2024-10-15T15:12:00Z" w16du:dateUtc="2024-10-15T09:42:00Z">
            <w:rPr/>
          </w:rPrChange>
        </w:rPr>
        <w:t xml:space="preserve">&gt;Zugang </w:t>
      </w:r>
      <w:r w:rsidRPr="00C61FE6">
        <w:rPr>
          <w:b/>
          <w:bCs/>
          <w:lang w:val="de-DE"/>
          <w:rPrChange w:id="354" w:author="Sanket Joshi" w:date="2024-10-15T15:12:00Z" w16du:dateUtc="2024-10-15T09:42:00Z">
            <w:rPr/>
          </w:rPrChange>
        </w:rPr>
        <w:t>Arbeit oder Schule</w:t>
      </w:r>
      <w:r w:rsidRPr="00C61FE6">
        <w:rPr>
          <w:lang w:val="de-DE"/>
          <w:rPrChange w:id="355" w:author="Sanket Joshi" w:date="2024-10-15T15:12:00Z" w16du:dateUtc="2024-10-15T09:42:00Z">
            <w:rPr/>
          </w:rPrChange>
        </w:rPr>
        <w:t>.</w:t>
      </w:r>
    </w:p>
    <w:p w14:paraId="3C0BDCAE" w14:textId="77777777" w:rsidR="00666E9C" w:rsidRDefault="000643A5">
      <w:r w:rsidRPr="0087010C">
        <w:fldChar w:fldCharType="begin"/>
      </w:r>
      <w:r w:rsidRPr="0087010C">
        <w:instrText xml:space="preserve"> INCLUDEPICTURE "https://labondemand.blob.core.windows.net/content/lab149520/instructions237223%5CMedia7%5Cimage13.png" \* MERGEFORMATINET </w:instrText>
      </w:r>
      <w:r w:rsidRPr="0087010C">
        <w:fldChar w:fldCharType="separate"/>
      </w:r>
      <w:r w:rsidRPr="0087010C">
        <w:rPr>
          <w:noProof/>
        </w:rPr>
        <w:drawing>
          <wp:inline distT="0" distB="0" distL="0" distR="0" wp14:anchorId="5E07D2E3" wp14:editId="0F96BD95">
            <wp:extent cx="5731510" cy="4152265"/>
            <wp:effectExtent l="0" t="0" r="0" b="635"/>
            <wp:docPr id="410113612" name="Picture 26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A screenshot of a computer 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fldChar w:fldCharType="end"/>
      </w:r>
    </w:p>
    <w:p w14:paraId="2E1DCAF7" w14:textId="77777777" w:rsidR="00666E9C" w:rsidRPr="00C61FE6" w:rsidRDefault="000643A5">
      <w:pPr>
        <w:pStyle w:val="ListParagraph"/>
        <w:numPr>
          <w:ilvl w:val="0"/>
          <w:numId w:val="4"/>
        </w:numPr>
        <w:rPr>
          <w:lang w:val="de-DE"/>
          <w:rPrChange w:id="356" w:author="Sanket Joshi" w:date="2024-10-15T15:12:00Z" w16du:dateUtc="2024-10-15T09:42:00Z">
            <w:rPr/>
          </w:rPrChange>
        </w:rPr>
        <w:pPrChange w:id="357" w:author="Dharti Jagani" w:date="2024-08-19T18:14:00Z" w16du:dateUtc="2024-08-19T12:44:00Z">
          <w:pPr>
            <w:pStyle w:val="ListParagraph"/>
            <w:numPr>
              <w:numId w:val="6"/>
            </w:numPr>
            <w:tabs>
              <w:tab w:val="num" w:pos="720"/>
            </w:tabs>
            <w:ind w:hanging="360"/>
          </w:pPr>
        </w:pPrChange>
      </w:pPr>
      <w:r w:rsidRPr="00C61FE6">
        <w:rPr>
          <w:lang w:val="de-DE"/>
          <w:rPrChange w:id="358" w:author="Sanket Joshi" w:date="2024-10-15T15:12:00Z" w16du:dateUtc="2024-10-15T09:42:00Z">
            <w:rPr/>
          </w:rPrChange>
        </w:rPr>
        <w:t xml:space="preserve">Klicken Sie unter </w:t>
      </w:r>
      <w:r w:rsidRPr="00C61FE6">
        <w:rPr>
          <w:b/>
          <w:bCs/>
          <w:lang w:val="de-DE"/>
          <w:rPrChange w:id="359" w:author="Sanket Joshi" w:date="2024-10-15T15:12:00Z" w16du:dateUtc="2024-10-15T09:42:00Z">
            <w:rPr/>
          </w:rPrChange>
        </w:rPr>
        <w:t xml:space="preserve">Zugang zum Arbeits- oder Schulkonto </w:t>
      </w:r>
      <w:r w:rsidRPr="00C61FE6">
        <w:rPr>
          <w:lang w:val="de-DE"/>
          <w:rPrChange w:id="360" w:author="Sanket Joshi" w:date="2024-10-15T15:12:00Z" w16du:dateUtc="2024-10-15T09:42:00Z">
            <w:rPr/>
          </w:rPrChange>
        </w:rPr>
        <w:t xml:space="preserve">auf </w:t>
      </w:r>
      <w:r w:rsidRPr="00C61FE6">
        <w:rPr>
          <w:b/>
          <w:bCs/>
          <w:lang w:val="de-DE"/>
          <w:rPrChange w:id="361" w:author="Sanket Joshi" w:date="2024-10-15T15:12:00Z" w16du:dateUtc="2024-10-15T09:42:00Z">
            <w:rPr/>
          </w:rPrChange>
        </w:rPr>
        <w:t>Verbinden</w:t>
      </w:r>
      <w:r w:rsidRPr="00C61FE6">
        <w:rPr>
          <w:lang w:val="de-DE"/>
          <w:rPrChange w:id="362" w:author="Sanket Joshi" w:date="2024-10-15T15:12:00Z" w16du:dateUtc="2024-10-15T09:42:00Z">
            <w:rPr/>
          </w:rPrChange>
        </w:rPr>
        <w:t>.</w:t>
      </w:r>
    </w:p>
    <w:p w14:paraId="480031B5" w14:textId="77777777" w:rsidR="00666E9C" w:rsidRDefault="000643A5">
      <w:r w:rsidRPr="0087010C">
        <w:lastRenderedPageBreak/>
        <w:fldChar w:fldCharType="begin"/>
      </w:r>
      <w:r w:rsidRPr="0087010C">
        <w:instrText xml:space="preserve"> INCLUDEPICTURE "https://labondemand.blob.core.windows.net/content/lab149520/instructions237223%5CMedia7%5Cimage14.png" \* MERGEFORMATINET </w:instrText>
      </w:r>
      <w:r w:rsidRPr="0087010C">
        <w:fldChar w:fldCharType="separate"/>
      </w:r>
      <w:r w:rsidRPr="0087010C">
        <w:rPr>
          <w:noProof/>
        </w:rPr>
        <w:drawing>
          <wp:inline distT="0" distB="0" distL="0" distR="0" wp14:anchorId="6D3240E1" wp14:editId="6E707AA0">
            <wp:extent cx="5731510" cy="4493260"/>
            <wp:effectExtent l="0" t="0" r="0" b="2540"/>
            <wp:docPr id="893966826" name="Picture 26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A screenshot of a computer 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r w:rsidRPr="0087010C">
        <w:fldChar w:fldCharType="end"/>
      </w:r>
    </w:p>
    <w:p w14:paraId="4A7FCDA3" w14:textId="77777777" w:rsidR="00666E9C" w:rsidRPr="00C61FE6" w:rsidRDefault="000643A5">
      <w:pPr>
        <w:pStyle w:val="ListParagraph"/>
        <w:numPr>
          <w:ilvl w:val="0"/>
          <w:numId w:val="4"/>
        </w:numPr>
        <w:rPr>
          <w:lang w:val="de-DE"/>
          <w:rPrChange w:id="363" w:author="Sanket Joshi" w:date="2024-10-15T15:12:00Z" w16du:dateUtc="2024-10-15T09:42:00Z">
            <w:rPr/>
          </w:rPrChange>
        </w:rPr>
        <w:pPrChange w:id="364" w:author="Dharti Jagani" w:date="2024-08-19T18:14:00Z" w16du:dateUtc="2024-08-19T12:44:00Z">
          <w:pPr>
            <w:pStyle w:val="ListParagraph"/>
            <w:numPr>
              <w:numId w:val="6"/>
            </w:numPr>
            <w:tabs>
              <w:tab w:val="num" w:pos="720"/>
            </w:tabs>
            <w:ind w:hanging="360"/>
          </w:pPr>
        </w:pPrChange>
      </w:pPr>
      <w:r w:rsidRPr="00C61FE6">
        <w:rPr>
          <w:lang w:val="de-DE"/>
          <w:rPrChange w:id="365" w:author="Sanket Joshi" w:date="2024-10-15T15:12:00Z" w16du:dateUtc="2024-10-15T09:42:00Z">
            <w:rPr/>
          </w:rPrChange>
        </w:rPr>
        <w:t xml:space="preserve">Klicken Sie in der Aufforderung zum </w:t>
      </w:r>
      <w:r w:rsidRPr="00C61FE6">
        <w:rPr>
          <w:b/>
          <w:bCs/>
          <w:lang w:val="de-DE"/>
          <w:rPrChange w:id="366" w:author="Sanket Joshi" w:date="2024-10-15T15:12:00Z" w16du:dateUtc="2024-10-15T09:42:00Z">
            <w:rPr/>
          </w:rPrChange>
        </w:rPr>
        <w:t xml:space="preserve">Einrichten eines Arbeits- oder Schulkontos </w:t>
      </w:r>
      <w:r w:rsidRPr="00C61FE6">
        <w:rPr>
          <w:lang w:val="de-DE"/>
          <w:rPrChange w:id="367" w:author="Sanket Joshi" w:date="2024-10-15T15:12:00Z" w16du:dateUtc="2024-10-15T09:42:00Z">
            <w:rPr/>
          </w:rPrChange>
        </w:rPr>
        <w:t xml:space="preserve">auf </w:t>
      </w:r>
      <w:r w:rsidRPr="00C61FE6">
        <w:rPr>
          <w:b/>
          <w:bCs/>
          <w:lang w:val="de-DE"/>
          <w:rPrChange w:id="368" w:author="Sanket Joshi" w:date="2024-10-15T15:12:00Z" w16du:dateUtc="2024-10-15T09:42:00Z">
            <w:rPr/>
          </w:rPrChange>
        </w:rPr>
        <w:t xml:space="preserve">Diesem Gerät beitreten auf </w:t>
      </w:r>
      <w:commentRangeStart w:id="369"/>
      <w:del w:id="370" w:author="Dharti Jagani" w:date="2024-08-19T18:13:00Z" w16du:dateUtc="2024-08-19T12:43:00Z">
        <w:r w:rsidRPr="00C61FE6" w:rsidDel="00A30868">
          <w:rPr>
            <w:b/>
            <w:bCs/>
            <w:lang w:val="de-DE"/>
            <w:rPrChange w:id="371" w:author="Sanket Joshi" w:date="2024-10-15T15:12:00Z" w16du:dateUtc="2024-10-15T09:42:00Z">
              <w:rPr/>
            </w:rPrChange>
          </w:rPr>
          <w:delText xml:space="preserve">Azure Active </w:delText>
        </w:r>
        <w:commentRangeStart w:id="372"/>
        <w:r w:rsidRPr="00C61FE6" w:rsidDel="00A30868">
          <w:rPr>
            <w:b/>
            <w:bCs/>
            <w:lang w:val="de-DE"/>
            <w:rPrChange w:id="373" w:author="Sanket Joshi" w:date="2024-10-15T15:12:00Z" w16du:dateUtc="2024-10-15T09:42:00Z">
              <w:rPr/>
            </w:rPrChange>
          </w:rPr>
          <w:delText>Directory</w:delText>
        </w:r>
      </w:del>
      <w:commentRangeEnd w:id="372"/>
      <w:r w:rsidR="00A30868">
        <w:rPr>
          <w:rStyle w:val="CommentReference"/>
        </w:rPr>
        <w:commentReference w:id="372"/>
      </w:r>
      <w:ins w:id="374" w:author="Dharti Jagani" w:date="2024-08-19T18:13:00Z" w16du:dateUtc="2024-08-19T12:43:00Z">
        <w:r w:rsidR="00A30868" w:rsidRPr="00C61FE6">
          <w:rPr>
            <w:b/>
            <w:bCs/>
            <w:lang w:val="de-DE"/>
            <w:rPrChange w:id="375" w:author="Sanket Joshi" w:date="2024-10-15T15:12:00Z" w16du:dateUtc="2024-10-15T09:42:00Z">
              <w:rPr>
                <w:b/>
                <w:bCs/>
              </w:rPr>
            </w:rPrChange>
          </w:rPr>
          <w:t xml:space="preserve">Microsoft Entra ID </w:t>
        </w:r>
        <w:commentRangeEnd w:id="369"/>
        <w:r w:rsidR="00A30868">
          <w:rPr>
            <w:rStyle w:val="CommentReference"/>
          </w:rPr>
          <w:commentReference w:id="369"/>
        </w:r>
      </w:ins>
      <w:r w:rsidRPr="00C61FE6">
        <w:rPr>
          <w:lang w:val="de-DE"/>
          <w:rPrChange w:id="376" w:author="Sanket Joshi" w:date="2024-10-15T15:12:00Z" w16du:dateUtc="2024-10-15T09:42:00Z">
            <w:rPr/>
          </w:rPrChange>
        </w:rPr>
        <w:t>.</w:t>
      </w:r>
    </w:p>
    <w:p w14:paraId="23204FA2" w14:textId="77777777" w:rsidR="00666E9C" w:rsidRDefault="000643A5">
      <w:del w:id="377" w:author="Dharti Jagani" w:date="2024-08-19T18:13:00Z" w16du:dateUtc="2024-08-19T12:43:00Z">
        <w:r w:rsidRPr="0087010C" w:rsidDel="00A30868">
          <w:lastRenderedPageBreak/>
          <w:fldChar w:fldCharType="begin"/>
        </w:r>
        <w:r w:rsidRPr="00C61FE6" w:rsidDel="00A30868">
          <w:rPr>
            <w:lang w:val="de-DE"/>
            <w:rPrChange w:id="378" w:author="Sanket Joshi" w:date="2024-10-15T15:12:00Z" w16du:dateUtc="2024-10-15T09:42:00Z">
              <w:rPr/>
            </w:rPrChange>
          </w:rPr>
          <w:delInstrText xml:space="preserve"> INCLUDEPICTURE "https://labondemand.blob.core.windows.net/content/lab149520/instructions237223%5CMedia7%5Cimage15.png" \* MERGEFORMATINET </w:delInstrText>
        </w:r>
        <w:r w:rsidRPr="0087010C" w:rsidDel="00A30868">
          <w:fldChar w:fldCharType="separate"/>
        </w:r>
        <w:r w:rsidRPr="0087010C" w:rsidDel="00A30868">
          <w:rPr>
            <w:noProof/>
          </w:rPr>
          <w:drawing>
            <wp:inline distT="0" distB="0" distL="0" distR="0" wp14:anchorId="3BEFDF97" wp14:editId="6FC8C50E">
              <wp:extent cx="5731510" cy="5557520"/>
              <wp:effectExtent l="0" t="0" r="0" b="5080"/>
              <wp:docPr id="73855981" name="Picture 261"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A screenshot of a computer screen 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557520"/>
                      </a:xfrm>
                      <a:prstGeom prst="rect">
                        <a:avLst/>
                      </a:prstGeom>
                      <a:noFill/>
                      <a:ln>
                        <a:noFill/>
                      </a:ln>
                    </pic:spPr>
                  </pic:pic>
                </a:graphicData>
              </a:graphic>
            </wp:inline>
          </w:drawing>
        </w:r>
        <w:r w:rsidRPr="0087010C" w:rsidDel="00A30868">
          <w:fldChar w:fldCharType="end"/>
        </w:r>
      </w:del>
      <w:ins w:id="379" w:author="Dharti Jagani" w:date="2024-08-19T18:13:00Z" w16du:dateUtc="2024-08-19T12:43:00Z">
        <w:r w:rsidR="00A30868" w:rsidRPr="00C61FE6">
          <w:rPr>
            <w:noProof/>
            <w:lang w:val="de-DE"/>
            <w:rPrChange w:id="380" w:author="Sanket Joshi" w:date="2024-10-15T15:12:00Z" w16du:dateUtc="2024-10-15T09:42:00Z">
              <w:rPr>
                <w:noProof/>
              </w:rPr>
            </w:rPrChange>
          </w:rPr>
          <w:t xml:space="preserve"> </w:t>
        </w:r>
        <w:r w:rsidR="00A30868" w:rsidRPr="00A30868">
          <w:rPr>
            <w:noProof/>
          </w:rPr>
          <w:lastRenderedPageBreak/>
          <w:drawing>
            <wp:inline distT="0" distB="0" distL="0" distR="0" wp14:anchorId="0E89FB65" wp14:editId="57141F87">
              <wp:extent cx="5731510" cy="4829810"/>
              <wp:effectExtent l="0" t="0" r="0" b="0"/>
              <wp:docPr id="91603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33688" name=""/>
                      <pic:cNvPicPr/>
                    </pic:nvPicPr>
                    <pic:blipFill>
                      <a:blip r:embed="rId26"/>
                      <a:stretch>
                        <a:fillRect/>
                      </a:stretch>
                    </pic:blipFill>
                    <pic:spPr>
                      <a:xfrm>
                        <a:off x="0" y="0"/>
                        <a:ext cx="5731510" cy="4829810"/>
                      </a:xfrm>
                      <a:prstGeom prst="rect">
                        <a:avLst/>
                      </a:prstGeom>
                    </pic:spPr>
                  </pic:pic>
                </a:graphicData>
              </a:graphic>
            </wp:inline>
          </w:drawing>
        </w:r>
      </w:ins>
    </w:p>
    <w:p w14:paraId="299BAD7B" w14:textId="77777777" w:rsidR="00666E9C" w:rsidRPr="00C61FE6" w:rsidRDefault="000643A5">
      <w:pPr>
        <w:pStyle w:val="ListParagraph"/>
        <w:numPr>
          <w:ilvl w:val="0"/>
          <w:numId w:val="4"/>
        </w:numPr>
        <w:rPr>
          <w:del w:id="381" w:author="Dharti Jagani" w:date="2024-08-19T18:15:00Z" w16du:dateUtc="2024-08-19T12:45:00Z"/>
          <w:lang w:val="de-DE"/>
          <w:rPrChange w:id="382" w:author="Sanket Joshi" w:date="2024-10-15T15:12:00Z" w16du:dateUtc="2024-10-15T09:42:00Z">
            <w:rPr>
              <w:del w:id="383" w:author="Dharti Jagani" w:date="2024-08-19T18:15:00Z" w16du:dateUtc="2024-08-19T12:45:00Z"/>
            </w:rPr>
          </w:rPrChange>
        </w:rPr>
        <w:pPrChange w:id="384" w:author="Dharti Jagani" w:date="2024-08-19T18:14:00Z" w16du:dateUtc="2024-08-19T12:44:00Z">
          <w:pPr>
            <w:pStyle w:val="ListParagraph"/>
            <w:numPr>
              <w:numId w:val="6"/>
            </w:numPr>
            <w:tabs>
              <w:tab w:val="num" w:pos="720"/>
            </w:tabs>
            <w:ind w:hanging="360"/>
          </w:pPr>
        </w:pPrChange>
      </w:pPr>
      <w:r w:rsidRPr="00C61FE6">
        <w:rPr>
          <w:lang w:val="de-DE"/>
          <w:rPrChange w:id="385" w:author="Sanket Joshi" w:date="2024-10-15T15:12:00Z" w16du:dateUtc="2024-10-15T09:42:00Z">
            <w:rPr/>
          </w:rPrChange>
        </w:rPr>
        <w:t xml:space="preserve">Melden Sie sich bei der Anmeldeaufforderung mit dem Benutzernamen </w:t>
      </w:r>
      <w:commentRangeStart w:id="386"/>
      <w:del w:id="387" w:author="Dharti Jagani" w:date="2024-08-19T18:10:00Z" w16du:dateUtc="2024-08-19T12:40:00Z">
        <w:r w:rsidRPr="00C61FE6" w:rsidDel="00E26CEC">
          <w:rPr>
            <w:b/>
            <w:bCs/>
            <w:lang w:val="de-DE"/>
            <w:rPrChange w:id="388" w:author="Sanket Joshi" w:date="2024-10-15T15:12:00Z" w16du:dateUtc="2024-10-15T09:42:00Z">
              <w:rPr>
                <w:b/>
                <w:bCs/>
              </w:rPr>
            </w:rPrChange>
          </w:rPr>
          <w:delText>brookeg</w:delText>
        </w:r>
      </w:del>
      <w:ins w:id="389" w:author="Dharti Jagani" w:date="2024-08-19T18:10:00Z" w16du:dateUtc="2024-08-19T12:40:00Z">
        <w:r w:rsidR="00E26CEC" w:rsidRPr="00C61FE6">
          <w:rPr>
            <w:b/>
            <w:bCs/>
            <w:lang w:val="de-DE"/>
            <w:rPrChange w:id="390" w:author="Sanket Joshi" w:date="2024-10-15T15:12:00Z" w16du:dateUtc="2024-10-15T09:42:00Z">
              <w:rPr>
                <w:b/>
                <w:bCs/>
              </w:rPr>
            </w:rPrChange>
          </w:rPr>
          <w:t>pattif@WWL xXXXXXX</w:t>
        </w:r>
      </w:ins>
      <w:del w:id="391" w:author="Dharti Jagani" w:date="2024-08-19T18:10:00Z" w16du:dateUtc="2024-08-19T12:40:00Z">
        <w:r w:rsidRPr="00C61FE6" w:rsidDel="00E26CEC">
          <w:rPr>
            <w:b/>
            <w:bCs/>
            <w:lang w:val="de-DE"/>
            <w:rPrChange w:id="392" w:author="Sanket Joshi" w:date="2024-10-15T15:12:00Z" w16du:dateUtc="2024-10-15T09:42:00Z">
              <w:rPr>
                <w:b/>
                <w:bCs/>
              </w:rPr>
            </w:rPrChange>
          </w:rPr>
          <w:delText>M365</w:delText>
        </w:r>
      </w:del>
      <w:commentRangeEnd w:id="386"/>
      <w:r w:rsidR="00E26CEC">
        <w:rPr>
          <w:rStyle w:val="CommentReference"/>
        </w:rPr>
        <w:commentReference w:id="386"/>
      </w:r>
      <w:r w:rsidRPr="00C61FE6">
        <w:rPr>
          <w:b/>
          <w:bCs/>
          <w:lang w:val="de-DE"/>
          <w:rPrChange w:id="393" w:author="Sanket Joshi" w:date="2024-10-15T15:12:00Z" w16du:dateUtc="2024-10-15T09:42:00Z">
            <w:rPr>
              <w:b/>
              <w:bCs/>
            </w:rPr>
          </w:rPrChange>
        </w:rPr>
        <w:t xml:space="preserve"> .onmicrosoft.com </w:t>
      </w:r>
      <w:r w:rsidRPr="00C61FE6">
        <w:rPr>
          <w:lang w:val="de-DE"/>
          <w:rPrChange w:id="394" w:author="Sanket Joshi" w:date="2024-10-15T15:12:00Z" w16du:dateUtc="2024-10-15T09:42:00Z">
            <w:rPr/>
          </w:rPrChange>
        </w:rPr>
        <w:t>und dem Benutzerkennwort</w:t>
      </w:r>
      <w:del w:id="395" w:author="Dharti Jagani" w:date="2024-08-19T18:18:00Z" w16du:dateUtc="2024-08-19T12:48:00Z">
        <w:r w:rsidRPr="00C61FE6" w:rsidDel="00BF4F19">
          <w:rPr>
            <w:lang w:val="de-DE"/>
            <w:rPrChange w:id="396" w:author="Sanket Joshi" w:date="2024-10-15T15:12:00Z" w16du:dateUtc="2024-10-15T09:42:00Z">
              <w:rPr/>
            </w:rPrChange>
          </w:rPr>
          <w:delText> </w:delText>
        </w:r>
        <w:r w:rsidRPr="00C61FE6" w:rsidDel="00BF4F19">
          <w:rPr>
            <w:b/>
            <w:bCs/>
            <w:lang w:val="de-DE"/>
            <w:rPrChange w:id="397" w:author="Sanket Joshi" w:date="2024-10-15T15:12:00Z" w16du:dateUtc="2024-10-15T09:42:00Z">
              <w:rPr>
                <w:b/>
                <w:bCs/>
              </w:rPr>
            </w:rPrChange>
          </w:rPr>
          <w:delText>Pa55.w0rd@123</w:delText>
        </w:r>
      </w:del>
      <w:r w:rsidRPr="00C61FE6">
        <w:rPr>
          <w:lang w:val="de-DE"/>
          <w:rPrChange w:id="398" w:author="Sanket Joshi" w:date="2024-10-15T15:12:00Z" w16du:dateUtc="2024-10-15T09:42:00Z">
            <w:rPr/>
          </w:rPrChange>
        </w:rPr>
        <w:t xml:space="preserve"> an. (Ersetzen Sie </w:t>
      </w:r>
      <w:ins w:id="399" w:author="Dharti Jagani" w:date="2024-08-19T18:10:00Z" w16du:dateUtc="2024-08-19T12:40:00Z">
        <w:r w:rsidR="00E26CEC" w:rsidRPr="00C61FE6">
          <w:rPr>
            <w:lang w:val="de-DE"/>
            <w:rPrChange w:id="400" w:author="Sanket Joshi" w:date="2024-10-15T15:12:00Z" w16du:dateUtc="2024-10-15T09:42:00Z">
              <w:rPr/>
            </w:rPrChange>
          </w:rPr>
          <w:t>WWL</w:t>
        </w:r>
      </w:ins>
      <w:del w:id="401" w:author="Dharti Jagani" w:date="2024-08-19T18:10:00Z" w16du:dateUtc="2024-08-19T12:40:00Z">
        <w:r w:rsidRPr="00C61FE6" w:rsidDel="00E26CEC">
          <w:rPr>
            <w:lang w:val="de-DE"/>
            <w:rPrChange w:id="402" w:author="Sanket Joshi" w:date="2024-10-15T15:12:00Z" w16du:dateUtc="2024-10-15T09:42:00Z">
              <w:rPr/>
            </w:rPrChange>
          </w:rPr>
          <w:delText>M365</w:delText>
        </w:r>
      </w:del>
      <w:r w:rsidRPr="00C61FE6">
        <w:rPr>
          <w:lang w:val="de-DE"/>
          <w:rPrChange w:id="403" w:author="Sanket Joshi" w:date="2024-10-15T15:12:00Z" w16du:dateUtc="2024-10-15T09:42:00Z">
            <w:rPr/>
          </w:rPrChange>
        </w:rPr>
        <w:t xml:space="preserve"> xXXXXXX durch den Präfix Ihres Mandanten, der auf der Registerkarte Ressourcen </w:t>
      </w:r>
      <w:commentRangeStart w:id="404"/>
      <w:commentRangeEnd w:id="404"/>
      <w:r w:rsidR="00A30868">
        <w:rPr>
          <w:rStyle w:val="CommentReference"/>
        </w:rPr>
        <w:commentReference w:id="404"/>
      </w:r>
      <w:r w:rsidRPr="00C61FE6">
        <w:rPr>
          <w:lang w:val="de-DE"/>
          <w:rPrChange w:id="405" w:author="Sanket Joshi" w:date="2024-10-15T15:12:00Z" w16du:dateUtc="2024-10-15T09:42:00Z">
            <w:rPr/>
          </w:rPrChange>
        </w:rPr>
        <w:t xml:space="preserve"> angegeben ist).</w:t>
      </w:r>
    </w:p>
    <w:p w14:paraId="1875DEA6" w14:textId="77777777" w:rsidR="00666E9C" w:rsidRPr="00C61FE6" w:rsidRDefault="000643A5">
      <w:pPr>
        <w:pStyle w:val="ListParagraph"/>
        <w:numPr>
          <w:ilvl w:val="0"/>
          <w:numId w:val="4"/>
        </w:numPr>
        <w:rPr>
          <w:del w:id="406" w:author="Dharti Jagani" w:date="2024-08-19T18:15:00Z" w16du:dateUtc="2024-08-19T12:45:00Z"/>
          <w:lang w:val="de-DE"/>
          <w:rPrChange w:id="407" w:author="Sanket Joshi" w:date="2024-10-15T15:12:00Z" w16du:dateUtc="2024-10-15T09:42:00Z">
            <w:rPr>
              <w:del w:id="408" w:author="Dharti Jagani" w:date="2024-08-19T18:15:00Z" w16du:dateUtc="2024-08-19T12:45:00Z"/>
            </w:rPr>
          </w:rPrChange>
        </w:rPr>
        <w:pPrChange w:id="409" w:author="Dharti Jagani" w:date="2024-08-19T18:15:00Z" w16du:dateUtc="2024-08-19T12:45:00Z">
          <w:pPr/>
        </w:pPrChange>
      </w:pPr>
      <w:del w:id="410" w:author="Dharti Jagani" w:date="2024-08-19T18:15:00Z" w16du:dateUtc="2024-08-19T12:45:00Z">
        <w:r w:rsidRPr="0087010C" w:rsidDel="00A30868">
          <w:lastRenderedPageBreak/>
          <w:fldChar w:fldCharType="begin"/>
        </w:r>
        <w:r w:rsidRPr="00C61FE6" w:rsidDel="00A30868">
          <w:rPr>
            <w:lang w:val="de-DE"/>
            <w:rPrChange w:id="411" w:author="Sanket Joshi" w:date="2024-10-15T15:12:00Z" w16du:dateUtc="2024-10-15T09:42:00Z">
              <w:rPr/>
            </w:rPrChange>
          </w:rPr>
          <w:delInstrText xml:space="preserve"> INCLUDEPICTURE "https://labondemand.blob.core.windows.net/content/lab149520/instructions237223%5CMedia7%5Cimage16.png" \* MERGEFORMATINET </w:delInstrText>
        </w:r>
        <w:r w:rsidRPr="0087010C" w:rsidDel="00A30868">
          <w:fldChar w:fldCharType="separate"/>
        </w:r>
        <w:r w:rsidRPr="0087010C" w:rsidDel="00A30868">
          <w:rPr>
            <w:noProof/>
          </w:rPr>
          <w:drawing>
            <wp:inline distT="0" distB="0" distL="0" distR="0" wp14:anchorId="7C617440" wp14:editId="7812AD04">
              <wp:extent cx="5731510" cy="4152265"/>
              <wp:effectExtent l="0" t="0" r="0" b="635"/>
              <wp:docPr id="1014529622" name="Picture 2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A screenshot of a computer 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rsidDel="00A30868">
          <w:fldChar w:fldCharType="end"/>
        </w:r>
      </w:del>
    </w:p>
    <w:p w14:paraId="7CEB4B03" w14:textId="77777777" w:rsidR="00666E9C" w:rsidRPr="00C61FE6" w:rsidRDefault="000643A5">
      <w:pPr>
        <w:pStyle w:val="ListParagraph"/>
        <w:numPr>
          <w:ilvl w:val="0"/>
          <w:numId w:val="4"/>
        </w:numPr>
        <w:rPr>
          <w:lang w:val="de-DE"/>
          <w:rPrChange w:id="412" w:author="Sanket Joshi" w:date="2024-10-15T15:12:00Z" w16du:dateUtc="2024-10-15T09:42:00Z">
            <w:rPr/>
          </w:rPrChange>
        </w:rPr>
        <w:pPrChange w:id="413" w:author="Dharti Jagani" w:date="2024-08-19T18:15:00Z" w16du:dateUtc="2024-08-19T12:45:00Z">
          <w:pPr/>
        </w:pPrChange>
      </w:pPr>
      <w:del w:id="414" w:author="Dharti Jagani" w:date="2024-08-19T18:15:00Z" w16du:dateUtc="2024-08-19T12:45:00Z">
        <w:r w:rsidRPr="0087010C" w:rsidDel="00A30868">
          <w:fldChar w:fldCharType="begin"/>
        </w:r>
        <w:r w:rsidRPr="00C61FE6" w:rsidDel="00A30868">
          <w:rPr>
            <w:lang w:val="de-DE"/>
            <w:rPrChange w:id="415" w:author="Sanket Joshi" w:date="2024-10-15T15:12:00Z" w16du:dateUtc="2024-10-15T09:42:00Z">
              <w:rPr/>
            </w:rPrChange>
          </w:rPr>
          <w:delInstrText xml:space="preserve"> INCLUDEPICTURE "https://labondemand.blob.core.windows.net/content/lab149520/instructions237223%5CMedia7%5Cimage17.png" \* MERGEFORMATINET </w:delInstrText>
        </w:r>
        <w:r w:rsidRPr="0087010C" w:rsidDel="00A30868">
          <w:fldChar w:fldCharType="separate"/>
        </w:r>
        <w:r w:rsidRPr="0087010C" w:rsidDel="00A30868">
          <w:rPr>
            <w:noProof/>
          </w:rPr>
          <w:drawing>
            <wp:inline distT="0" distB="0" distL="0" distR="0" wp14:anchorId="41B5B7A2" wp14:editId="1B6681F3">
              <wp:extent cx="5731510" cy="4152265"/>
              <wp:effectExtent l="0" t="0" r="0" b="635"/>
              <wp:docPr id="1772934043" name="Picture 259" descr="Graphical user interface, application, PowerPoi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Graphical user interface, application, PowerPoint 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52265"/>
                      </a:xfrm>
                      <a:prstGeom prst="rect">
                        <a:avLst/>
                      </a:prstGeom>
                      <a:noFill/>
                      <a:ln>
                        <a:noFill/>
                      </a:ln>
                    </pic:spPr>
                  </pic:pic>
                </a:graphicData>
              </a:graphic>
            </wp:inline>
          </w:drawing>
        </w:r>
        <w:r w:rsidRPr="0087010C" w:rsidDel="00A30868">
          <w:fldChar w:fldCharType="end"/>
        </w:r>
      </w:del>
    </w:p>
    <w:p w14:paraId="69A9A195" w14:textId="77777777" w:rsidR="00666E9C" w:rsidRPr="00C61FE6" w:rsidRDefault="000643A5">
      <w:pPr>
        <w:pStyle w:val="ListParagraph"/>
        <w:numPr>
          <w:ilvl w:val="0"/>
          <w:numId w:val="4"/>
        </w:numPr>
        <w:rPr>
          <w:del w:id="416" w:author="Dharti Jagani" w:date="2024-08-19T18:15:00Z" w16du:dateUtc="2024-08-19T12:45:00Z"/>
          <w:lang w:val="de-DE"/>
          <w:rPrChange w:id="417" w:author="Sanket Joshi" w:date="2024-10-15T15:12:00Z" w16du:dateUtc="2024-10-15T09:42:00Z">
            <w:rPr>
              <w:del w:id="418" w:author="Dharti Jagani" w:date="2024-08-19T18:15:00Z" w16du:dateUtc="2024-08-19T12:45:00Z"/>
            </w:rPr>
          </w:rPrChange>
        </w:rPr>
      </w:pPr>
      <w:r w:rsidRPr="00C61FE6">
        <w:rPr>
          <w:lang w:val="de-DE"/>
          <w:rPrChange w:id="419" w:author="Sanket Joshi" w:date="2024-10-15T15:12:00Z" w16du:dateUtc="2024-10-15T09:42:00Z">
            <w:rPr/>
          </w:rPrChange>
        </w:rPr>
        <w:t xml:space="preserve">Drücken Sie auf Beitreten in der Aufforderung </w:t>
      </w:r>
      <w:r w:rsidRPr="00C61FE6">
        <w:rPr>
          <w:b/>
          <w:bCs/>
          <w:lang w:val="de-DE"/>
          <w:rPrChange w:id="420" w:author="Sanket Joshi" w:date="2024-10-15T15:12:00Z" w16du:dateUtc="2024-10-15T09:42:00Z">
            <w:rPr/>
          </w:rPrChange>
        </w:rPr>
        <w:t>Vergewissern Sie sich, dass dies Ihre</w:t>
      </w:r>
      <w:commentRangeStart w:id="421"/>
      <w:r w:rsidRPr="00C61FE6">
        <w:rPr>
          <w:b/>
          <w:bCs/>
          <w:lang w:val="de-DE"/>
          <w:rPrChange w:id="422" w:author="Sanket Joshi" w:date="2024-10-15T15:12:00Z" w16du:dateUtc="2024-10-15T09:42:00Z">
            <w:rPr/>
          </w:rPrChange>
        </w:rPr>
        <w:t xml:space="preserve"> Organisation ist</w:t>
      </w:r>
      <w:commentRangeEnd w:id="421"/>
      <w:r w:rsidR="003F098E" w:rsidRPr="0002151B">
        <w:rPr>
          <w:rStyle w:val="CommentReference"/>
          <w:b/>
          <w:bCs/>
          <w:rPrChange w:id="423" w:author="Dharti Jagani" w:date="2024-08-19T18:18:00Z" w16du:dateUtc="2024-08-19T12:48:00Z">
            <w:rPr>
              <w:rStyle w:val="CommentReference"/>
            </w:rPr>
          </w:rPrChange>
        </w:rPr>
        <w:commentReference w:id="421"/>
      </w:r>
      <w:r w:rsidRPr="00C61FE6">
        <w:rPr>
          <w:lang w:val="de-DE"/>
          <w:rPrChange w:id="424" w:author="Sanket Joshi" w:date="2024-10-15T15:12:00Z" w16du:dateUtc="2024-10-15T09:42:00Z">
            <w:rPr/>
          </w:rPrChange>
        </w:rPr>
        <w:t xml:space="preserve"> .</w:t>
      </w:r>
    </w:p>
    <w:p w14:paraId="5317F115" w14:textId="77777777" w:rsidR="0002151B" w:rsidRPr="00C61FE6" w:rsidRDefault="0002151B">
      <w:pPr>
        <w:pStyle w:val="ListParagraph"/>
        <w:numPr>
          <w:ilvl w:val="0"/>
          <w:numId w:val="4"/>
        </w:numPr>
        <w:rPr>
          <w:ins w:id="425" w:author="Dharti Jagani" w:date="2024-08-19T18:18:00Z" w16du:dateUtc="2024-08-19T12:48:00Z"/>
          <w:lang w:val="de-DE"/>
          <w:rPrChange w:id="426" w:author="Sanket Joshi" w:date="2024-10-15T15:12:00Z" w16du:dateUtc="2024-10-15T09:42:00Z">
            <w:rPr>
              <w:ins w:id="427" w:author="Dharti Jagani" w:date="2024-08-19T18:18:00Z" w16du:dateUtc="2024-08-19T12:48:00Z"/>
            </w:rPr>
          </w:rPrChange>
        </w:rPr>
        <w:pPrChange w:id="428" w:author="Dharti Jagani" w:date="2024-08-19T18:14:00Z" w16du:dateUtc="2024-08-19T12:44:00Z">
          <w:pPr>
            <w:pStyle w:val="ListParagraph"/>
            <w:numPr>
              <w:numId w:val="6"/>
            </w:numPr>
            <w:tabs>
              <w:tab w:val="num" w:pos="720"/>
            </w:tabs>
            <w:ind w:hanging="360"/>
          </w:pPr>
        </w:pPrChange>
      </w:pPr>
    </w:p>
    <w:p w14:paraId="0251AB26" w14:textId="77777777" w:rsidR="00666E9C" w:rsidRDefault="000643A5">
      <w:pPr>
        <w:pPrChange w:id="429" w:author="Dharti Jagani" w:date="2024-08-19T18:18:00Z" w16du:dateUtc="2024-08-19T12:48:00Z">
          <w:pPr>
            <w:pStyle w:val="ListParagraph"/>
            <w:numPr>
              <w:numId w:val="4"/>
            </w:numPr>
            <w:tabs>
              <w:tab w:val="num" w:pos="720"/>
            </w:tabs>
            <w:ind w:hanging="360"/>
          </w:pPr>
        </w:pPrChange>
      </w:pPr>
      <w:ins w:id="430" w:author="Dharti Jagani" w:date="2024-08-19T18:18:00Z" w16du:dateUtc="2024-08-19T12:48:00Z">
        <w:r w:rsidRPr="0002151B">
          <w:rPr>
            <w:noProof/>
          </w:rPr>
          <w:drawing>
            <wp:inline distT="0" distB="0" distL="0" distR="0" wp14:anchorId="4434EF45" wp14:editId="17CC787B">
              <wp:extent cx="5731510" cy="2485390"/>
              <wp:effectExtent l="0" t="0" r="0" b="3810"/>
              <wp:docPr id="86328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82131" name=""/>
                      <pic:cNvPicPr/>
                    </pic:nvPicPr>
                    <pic:blipFill>
                      <a:blip r:embed="rId43"/>
                      <a:stretch>
                        <a:fillRect/>
                      </a:stretch>
                    </pic:blipFill>
                    <pic:spPr>
                      <a:xfrm>
                        <a:off x="0" y="0"/>
                        <a:ext cx="5731510" cy="2485390"/>
                      </a:xfrm>
                      <a:prstGeom prst="rect">
                        <a:avLst/>
                      </a:prstGeom>
                    </pic:spPr>
                  </pic:pic>
                </a:graphicData>
              </a:graphic>
            </wp:inline>
          </w:drawing>
        </w:r>
      </w:ins>
      <w:del w:id="431" w:author="Dharti Jagani" w:date="2024-08-19T18:15:00Z" w16du:dateUtc="2024-08-19T12:45:00Z">
        <w:r w:rsidR="0087010C" w:rsidRPr="0087010C" w:rsidDel="003F098E">
          <w:fldChar w:fldCharType="begin"/>
        </w:r>
        <w:r w:rsidR="0087010C" w:rsidRPr="0087010C" w:rsidDel="003F098E">
          <w:delInstrText xml:space="preserve"> INCLUDEPICTURE "https://labondemand.blob.core.windows.net/content/lab149520/instructions237223%5CMedia7%5Cimage18.png" \* MERGEFORMATINET </w:delInstrText>
        </w:r>
        <w:r w:rsidR="0087010C" w:rsidRPr="0087010C" w:rsidDel="003F098E">
          <w:fldChar w:fldCharType="separate"/>
        </w:r>
        <w:r w:rsidR="0087010C" w:rsidRPr="0087010C" w:rsidDel="003F098E">
          <w:rPr>
            <w:noProof/>
          </w:rPr>
          <w:drawing>
            <wp:inline distT="0" distB="0" distL="0" distR="0" wp14:anchorId="73528968" wp14:editId="12B902CF">
              <wp:extent cx="5731510" cy="5320665"/>
              <wp:effectExtent l="0" t="0" r="0" b="635"/>
              <wp:docPr id="1635959584" name="Picture 25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Graphical user interface, text, application 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r w:rsidR="0087010C" w:rsidRPr="0087010C" w:rsidDel="003F098E">
          <w:fldChar w:fldCharType="end"/>
        </w:r>
      </w:del>
    </w:p>
    <w:p w14:paraId="121F71DA" w14:textId="77777777" w:rsidR="00666E9C" w:rsidRDefault="000643A5">
      <w:pPr>
        <w:pStyle w:val="ListParagraph"/>
        <w:numPr>
          <w:ilvl w:val="0"/>
          <w:numId w:val="4"/>
        </w:numPr>
        <w:rPr>
          <w:del w:id="432" w:author="Dharti Jagani" w:date="2024-08-19T18:15:00Z" w16du:dateUtc="2024-08-19T12:45:00Z"/>
        </w:rPr>
      </w:pPr>
      <w:r w:rsidRPr="00C61FE6">
        <w:rPr>
          <w:lang w:val="de-DE"/>
          <w:rPrChange w:id="433" w:author="Sanket Joshi" w:date="2024-10-15T15:12:00Z" w16du:dateUtc="2024-10-15T09:42:00Z">
            <w:rPr/>
          </w:rPrChange>
        </w:rPr>
        <w:t xml:space="preserve">Sobald dies geschehen ist, wird ein Bestätigungsfenster angezeigt </w:t>
      </w:r>
      <w:r w:rsidRPr="00C61FE6">
        <w:rPr>
          <w:b/>
          <w:bCs/>
          <w:lang w:val="de-DE"/>
          <w:rPrChange w:id="434" w:author="Sanket Joshi" w:date="2024-10-15T15:12:00Z" w16du:dateUtc="2024-10-15T09:42:00Z">
            <w:rPr>
              <w:b/>
              <w:bCs/>
            </w:rPr>
          </w:rPrChange>
        </w:rPr>
        <w:t>Sie sind fertig</w:t>
      </w:r>
      <w:r w:rsidRPr="00C61FE6">
        <w:rPr>
          <w:lang w:val="de-DE"/>
          <w:rPrChange w:id="435" w:author="Sanket Joshi" w:date="2024-10-15T15:12:00Z" w16du:dateUtc="2024-10-15T09:42:00Z">
            <w:rPr/>
          </w:rPrChange>
        </w:rPr>
        <w:t xml:space="preserve">! </w:t>
      </w:r>
      <w:r w:rsidRPr="0087010C">
        <w:t>Klicken Sie auf Fertig</w:t>
      </w:r>
      <w:commentRangeStart w:id="436"/>
      <w:commentRangeEnd w:id="436"/>
      <w:r w:rsidR="003F098E">
        <w:rPr>
          <w:rStyle w:val="CommentReference"/>
        </w:rPr>
        <w:commentReference w:id="436"/>
      </w:r>
      <w:r w:rsidRPr="0087010C">
        <w:t xml:space="preserve"> .</w:t>
      </w:r>
    </w:p>
    <w:p w14:paraId="41A427AB" w14:textId="77777777" w:rsidR="00731D28" w:rsidRPr="0087010C" w:rsidRDefault="00731D28">
      <w:pPr>
        <w:pStyle w:val="ListParagraph"/>
        <w:numPr>
          <w:ilvl w:val="0"/>
          <w:numId w:val="4"/>
        </w:numPr>
        <w:rPr>
          <w:ins w:id="437" w:author="Dharti Jagani" w:date="2024-08-19T18:19:00Z" w16du:dateUtc="2024-08-19T12:49:00Z"/>
        </w:rPr>
        <w:pPrChange w:id="438" w:author="Dharti Jagani" w:date="2024-08-19T18:14:00Z" w16du:dateUtc="2024-08-19T12:44:00Z">
          <w:pPr>
            <w:pStyle w:val="ListParagraph"/>
            <w:numPr>
              <w:numId w:val="6"/>
            </w:numPr>
            <w:tabs>
              <w:tab w:val="num" w:pos="720"/>
            </w:tabs>
            <w:ind w:hanging="360"/>
          </w:pPr>
        </w:pPrChange>
      </w:pPr>
    </w:p>
    <w:p w14:paraId="774AE74D" w14:textId="77777777" w:rsidR="00666E9C" w:rsidRDefault="000643A5">
      <w:pPr>
        <w:pPrChange w:id="439" w:author="Dharti Jagani" w:date="2024-08-19T18:19:00Z" w16du:dateUtc="2024-08-19T12:49:00Z">
          <w:pPr>
            <w:pStyle w:val="ListParagraph"/>
            <w:numPr>
              <w:numId w:val="4"/>
            </w:numPr>
            <w:tabs>
              <w:tab w:val="num" w:pos="720"/>
            </w:tabs>
            <w:ind w:hanging="360"/>
          </w:pPr>
        </w:pPrChange>
      </w:pPr>
      <w:ins w:id="440" w:author="Dharti Jagani" w:date="2024-08-19T18:19:00Z" w16du:dateUtc="2024-08-19T12:49:00Z">
        <w:r w:rsidRPr="00731D28">
          <w:rPr>
            <w:noProof/>
          </w:rPr>
          <w:lastRenderedPageBreak/>
          <w:drawing>
            <wp:inline distT="0" distB="0" distL="0" distR="0" wp14:anchorId="6DDED87E" wp14:editId="5F28DAC2">
              <wp:extent cx="5731510" cy="4817110"/>
              <wp:effectExtent l="0" t="0" r="0" b="0"/>
              <wp:docPr id="176046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4615" name=""/>
                      <pic:cNvPicPr/>
                    </pic:nvPicPr>
                    <pic:blipFill>
                      <a:blip r:embed="rId44"/>
                      <a:stretch>
                        <a:fillRect/>
                      </a:stretch>
                    </pic:blipFill>
                    <pic:spPr>
                      <a:xfrm>
                        <a:off x="0" y="0"/>
                        <a:ext cx="5731510" cy="4817110"/>
                      </a:xfrm>
                      <a:prstGeom prst="rect">
                        <a:avLst/>
                      </a:prstGeom>
                    </pic:spPr>
                  </pic:pic>
                </a:graphicData>
              </a:graphic>
            </wp:inline>
          </w:drawing>
        </w:r>
      </w:ins>
      <w:del w:id="441" w:author="Dharti Jagani" w:date="2024-08-19T18:15:00Z" w16du:dateUtc="2024-08-19T12:45:00Z">
        <w:r w:rsidR="0087010C" w:rsidRPr="0087010C" w:rsidDel="003F098E">
          <w:lastRenderedPageBreak/>
          <w:fldChar w:fldCharType="begin"/>
        </w:r>
        <w:r w:rsidR="0087010C" w:rsidRPr="0087010C" w:rsidDel="003F098E">
          <w:delInstrText xml:space="preserve"> INCLUDEPICTURE "https://labondemand.blob.core.windows.net/content/lab149520/instructions237223%5CMedia7%5Cimage31.png" \* MERGEFORMATINET </w:delInstrText>
        </w:r>
        <w:r w:rsidR="0087010C" w:rsidRPr="0087010C" w:rsidDel="003F098E">
          <w:fldChar w:fldCharType="separate"/>
        </w:r>
        <w:r w:rsidR="0087010C" w:rsidRPr="0087010C" w:rsidDel="003F098E">
          <w:rPr>
            <w:noProof/>
          </w:rPr>
          <w:drawing>
            <wp:inline distT="0" distB="0" distL="0" distR="0" wp14:anchorId="406E4687" wp14:editId="7BECF1C9">
              <wp:extent cx="5731510" cy="5320665"/>
              <wp:effectExtent l="0" t="0" r="0" b="635"/>
              <wp:docPr id="960753954" name="Picture 25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Graphical user interface, application 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r w:rsidR="0087010C" w:rsidRPr="0087010C" w:rsidDel="003F098E">
          <w:fldChar w:fldCharType="end"/>
        </w:r>
      </w:del>
    </w:p>
    <w:p w14:paraId="0F98776D" w14:textId="77777777" w:rsidR="00666E9C" w:rsidRPr="00C61FE6" w:rsidRDefault="000643A5">
      <w:pPr>
        <w:pStyle w:val="ListParagraph"/>
        <w:numPr>
          <w:ilvl w:val="0"/>
          <w:numId w:val="4"/>
        </w:numPr>
        <w:rPr>
          <w:lang w:val="de-DE"/>
          <w:rPrChange w:id="442" w:author="Sanket Joshi" w:date="2024-10-15T15:12:00Z" w16du:dateUtc="2024-10-15T09:42:00Z">
            <w:rPr/>
          </w:rPrChange>
        </w:rPr>
        <w:pPrChange w:id="443" w:author="Dharti Jagani" w:date="2024-08-19T18:14:00Z" w16du:dateUtc="2024-08-19T12:44:00Z">
          <w:pPr>
            <w:pStyle w:val="ListParagraph"/>
            <w:numPr>
              <w:numId w:val="6"/>
            </w:numPr>
            <w:tabs>
              <w:tab w:val="num" w:pos="720"/>
            </w:tabs>
            <w:ind w:hanging="360"/>
          </w:pPr>
        </w:pPrChange>
      </w:pPr>
      <w:r w:rsidRPr="00C61FE6">
        <w:rPr>
          <w:lang w:val="de-DE"/>
          <w:rPrChange w:id="444" w:author="Sanket Joshi" w:date="2024-10-15T15:12:00Z" w16du:dateUtc="2024-10-15T09:42:00Z">
            <w:rPr/>
          </w:rPrChange>
        </w:rPr>
        <w:t xml:space="preserve">Wenn Sie sich wieder in der Nähe von </w:t>
      </w:r>
      <w:r w:rsidRPr="00C61FE6">
        <w:rPr>
          <w:b/>
          <w:bCs/>
          <w:lang w:val="de-DE"/>
          <w:rPrChange w:id="445" w:author="Sanket Joshi" w:date="2024-10-15T15:12:00Z" w16du:dateUtc="2024-10-15T09:42:00Z">
            <w:rPr>
              <w:b/>
              <w:bCs/>
            </w:rPr>
          </w:rPrChange>
        </w:rPr>
        <w:t xml:space="preserve">Access work oder school </w:t>
      </w:r>
      <w:r w:rsidRPr="00C61FE6">
        <w:rPr>
          <w:lang w:val="de-DE"/>
          <w:rPrChange w:id="446" w:author="Sanket Joshi" w:date="2024-10-15T15:12:00Z" w16du:dateUtc="2024-10-15T09:42:00Z">
            <w:rPr/>
          </w:rPrChange>
        </w:rPr>
        <w:t>befinden, klicken Sie auf</w:t>
      </w:r>
      <w:commentRangeStart w:id="447"/>
      <w:r w:rsidRPr="00C61FE6">
        <w:rPr>
          <w:b/>
          <w:bCs/>
          <w:lang w:val="de-DE"/>
          <w:rPrChange w:id="448" w:author="Sanket Joshi" w:date="2024-10-15T15:12:00Z" w16du:dateUtc="2024-10-15T09:42:00Z">
            <w:rPr>
              <w:b/>
              <w:bCs/>
            </w:rPr>
          </w:rPrChange>
        </w:rPr>
        <w:t xml:space="preserve"> Connect</w:t>
      </w:r>
      <w:commentRangeEnd w:id="447"/>
      <w:r w:rsidR="00364EBA">
        <w:rPr>
          <w:rStyle w:val="CommentReference"/>
        </w:rPr>
        <w:commentReference w:id="447"/>
      </w:r>
      <w:r w:rsidRPr="00C61FE6">
        <w:rPr>
          <w:lang w:val="de-DE"/>
          <w:rPrChange w:id="449" w:author="Sanket Joshi" w:date="2024-10-15T15:12:00Z" w16du:dateUtc="2024-10-15T09:42:00Z">
            <w:rPr/>
          </w:rPrChange>
        </w:rPr>
        <w:t xml:space="preserve"> .</w:t>
      </w:r>
    </w:p>
    <w:p w14:paraId="5CE10ECC" w14:textId="77777777" w:rsidR="00666E9C" w:rsidRDefault="000643A5">
      <w:pPr>
        <w:pPrChange w:id="450" w:author="Dharti Jagani" w:date="2024-08-19T18:21:00Z" w16du:dateUtc="2024-08-19T12:51:00Z">
          <w:pPr>
            <w:pStyle w:val="ListParagraph"/>
            <w:numPr>
              <w:numId w:val="4"/>
            </w:numPr>
            <w:tabs>
              <w:tab w:val="num" w:pos="720"/>
            </w:tabs>
            <w:ind w:hanging="360"/>
          </w:pPr>
        </w:pPrChange>
      </w:pPr>
      <w:ins w:id="451" w:author="Dharti Jagani" w:date="2024-08-19T18:21:00Z" w16du:dateUtc="2024-08-19T12:51:00Z">
        <w:r w:rsidRPr="00364EBA">
          <w:rPr>
            <w:noProof/>
          </w:rPr>
          <w:lastRenderedPageBreak/>
          <w:drawing>
            <wp:inline distT="0" distB="0" distL="0" distR="0" wp14:anchorId="6F814088" wp14:editId="717FB830">
              <wp:extent cx="5731510" cy="5876925"/>
              <wp:effectExtent l="0" t="0" r="0" b="3175"/>
              <wp:docPr id="100377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0582" name=""/>
                      <pic:cNvPicPr/>
                    </pic:nvPicPr>
                    <pic:blipFill>
                      <a:blip r:embed="rId46"/>
                      <a:stretch>
                        <a:fillRect/>
                      </a:stretch>
                    </pic:blipFill>
                    <pic:spPr>
                      <a:xfrm>
                        <a:off x="0" y="0"/>
                        <a:ext cx="5731510" cy="5876925"/>
                      </a:xfrm>
                      <a:prstGeom prst="rect">
                        <a:avLst/>
                      </a:prstGeom>
                    </pic:spPr>
                  </pic:pic>
                </a:graphicData>
              </a:graphic>
            </wp:inline>
          </w:drawing>
        </w:r>
      </w:ins>
      <w:del w:id="452" w:author="Dharti Jagani" w:date="2024-08-19T18:21:00Z" w16du:dateUtc="2024-08-19T12:51:00Z">
        <w:r w:rsidR="0087010C" w:rsidRPr="0087010C" w:rsidDel="00364EBA">
          <w:lastRenderedPageBreak/>
          <w:fldChar w:fldCharType="begin"/>
        </w:r>
        <w:r w:rsidR="0087010C" w:rsidRPr="0087010C" w:rsidDel="00364EBA">
          <w:delInstrText xml:space="preserve"> INCLUDEPICTURE "https://labondemand.blob.core.windows.net/content/lab149520/instructions237223%5CMedia7%5Cimage32.png" \* MERGEFORMATINET </w:delInstrText>
        </w:r>
        <w:r w:rsidR="0087010C" w:rsidRPr="0087010C" w:rsidDel="00364EBA">
          <w:fldChar w:fldCharType="separate"/>
        </w:r>
        <w:r w:rsidR="0087010C" w:rsidRPr="0087010C" w:rsidDel="00364EBA">
          <w:rPr>
            <w:noProof/>
          </w:rPr>
          <w:drawing>
            <wp:inline distT="0" distB="0" distL="0" distR="0" wp14:anchorId="61948A86" wp14:editId="0A72BAAF">
              <wp:extent cx="5731510" cy="4493260"/>
              <wp:effectExtent l="0" t="0" r="0" b="2540"/>
              <wp:docPr id="634020648" name="Picture 256"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A screenshot of a computer 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r w:rsidR="0087010C" w:rsidRPr="0087010C" w:rsidDel="00364EBA">
          <w:fldChar w:fldCharType="end"/>
        </w:r>
      </w:del>
    </w:p>
    <w:p w14:paraId="41017D74" w14:textId="77777777" w:rsidR="00666E9C" w:rsidRPr="00C61FE6" w:rsidRDefault="004B165A">
      <w:pPr>
        <w:pStyle w:val="ListParagraph"/>
        <w:numPr>
          <w:ilvl w:val="0"/>
          <w:numId w:val="4"/>
        </w:numPr>
        <w:rPr>
          <w:del w:id="453" w:author="Dharti Jagani" w:date="2024-08-19T18:23:00Z" w16du:dateUtc="2024-08-19T12:53:00Z"/>
          <w:lang w:val="de-DE"/>
          <w:rPrChange w:id="454" w:author="Sanket Joshi" w:date="2024-10-15T15:12:00Z" w16du:dateUtc="2024-10-15T09:42:00Z">
            <w:rPr>
              <w:del w:id="455" w:author="Dharti Jagani" w:date="2024-08-19T18:23:00Z" w16du:dateUtc="2024-08-19T12:53:00Z"/>
            </w:rPr>
          </w:rPrChange>
        </w:rPr>
        <w:pPrChange w:id="456" w:author="Dharti Jagani" w:date="2024-08-19T18:22:00Z" w16du:dateUtc="2024-08-19T12:52:00Z">
          <w:pPr>
            <w:pStyle w:val="ListParagraph"/>
            <w:numPr>
              <w:numId w:val="6"/>
            </w:numPr>
            <w:tabs>
              <w:tab w:val="num" w:pos="720"/>
            </w:tabs>
            <w:ind w:hanging="360"/>
          </w:pPr>
        </w:pPrChange>
      </w:pPr>
      <w:ins w:id="457" w:author="Dharti Jagani" w:date="2024-08-19T18:28:00Z" w16du:dateUtc="2024-08-19T12:58:00Z">
        <w:r w:rsidRPr="00C61FE6">
          <w:rPr>
            <w:lang w:val="de-DE"/>
            <w:rPrChange w:id="458" w:author="Sanket Joshi" w:date="2024-10-15T15:12:00Z" w16du:dateUtc="2024-10-15T09:42:00Z">
              <w:rPr/>
            </w:rPrChange>
          </w:rPr>
          <w:t>Melden Sie sich</w:t>
        </w:r>
      </w:ins>
      <w:r w:rsidR="000643A5" w:rsidRPr="00C61FE6">
        <w:rPr>
          <w:lang w:val="de-DE"/>
          <w:rPrChange w:id="459" w:author="Sanket Joshi" w:date="2024-10-15T15:12:00Z" w16du:dateUtc="2024-10-15T09:42:00Z">
            <w:rPr/>
          </w:rPrChange>
        </w:rPr>
        <w:t xml:space="preserve"> bei der Aufforderung zum Einrichten eines Arbeits- oder Schulkontos </w:t>
      </w:r>
      <w:ins w:id="460" w:author="Dharti Jagani" w:date="2024-08-19T18:28:00Z" w16du:dateUtc="2024-08-19T12:58:00Z">
        <w:r w:rsidRPr="00C61FE6">
          <w:rPr>
            <w:lang w:val="de-DE"/>
            <w:rPrChange w:id="461" w:author="Sanket Joshi" w:date="2024-10-15T15:12:00Z" w16du:dateUtc="2024-10-15T09:42:00Z">
              <w:rPr/>
            </w:rPrChange>
          </w:rPr>
          <w:t xml:space="preserve">mit dem </w:t>
        </w:r>
      </w:ins>
      <w:ins w:id="462" w:author="Dharti Jagani" w:date="2024-08-19T18:21:00Z" w16du:dateUtc="2024-08-19T12:51:00Z">
        <w:r w:rsidR="001B12B4" w:rsidRPr="00C61FE6">
          <w:rPr>
            <w:lang w:val="de-DE"/>
            <w:rPrChange w:id="463" w:author="Sanket Joshi" w:date="2024-10-15T15:12:00Z" w16du:dateUtc="2024-10-15T09:42:00Z">
              <w:rPr/>
            </w:rPrChange>
          </w:rPr>
          <w:t>Benutzernamen</w:t>
        </w:r>
        <w:commentRangeStart w:id="464"/>
        <w:r w:rsidR="001B12B4" w:rsidRPr="00C61FE6">
          <w:rPr>
            <w:b/>
            <w:bCs/>
            <w:lang w:val="de-DE"/>
            <w:rPrChange w:id="465" w:author="Sanket Joshi" w:date="2024-10-15T15:12:00Z" w16du:dateUtc="2024-10-15T09:42:00Z">
              <w:rPr>
                <w:b/>
                <w:bCs/>
              </w:rPr>
            </w:rPrChange>
          </w:rPr>
          <w:t xml:space="preserve"> pattif@WWLxXXXXXX</w:t>
        </w:r>
        <w:commentRangeEnd w:id="464"/>
        <w:r w:rsidR="001B12B4">
          <w:rPr>
            <w:rStyle w:val="CommentReference"/>
          </w:rPr>
          <w:commentReference w:id="464"/>
        </w:r>
        <w:r w:rsidR="001B12B4" w:rsidRPr="00C61FE6">
          <w:rPr>
            <w:b/>
            <w:bCs/>
            <w:lang w:val="de-DE"/>
            <w:rPrChange w:id="466" w:author="Sanket Joshi" w:date="2024-10-15T15:12:00Z" w16du:dateUtc="2024-10-15T09:42:00Z">
              <w:rPr>
                <w:b/>
                <w:bCs/>
              </w:rPr>
            </w:rPrChange>
          </w:rPr>
          <w:t xml:space="preserve"> .onmicrosoft.com </w:t>
        </w:r>
        <w:r w:rsidR="001B12B4" w:rsidRPr="00C61FE6">
          <w:rPr>
            <w:lang w:val="de-DE"/>
            <w:rPrChange w:id="467" w:author="Sanket Joshi" w:date="2024-10-15T15:12:00Z" w16du:dateUtc="2024-10-15T09:42:00Z">
              <w:rPr/>
            </w:rPrChange>
          </w:rPr>
          <w:t xml:space="preserve">und dem Benutzerkennwort </w:t>
        </w:r>
      </w:ins>
      <w:ins w:id="468" w:author="Dharti Jagani" w:date="2024-08-19T18:28:00Z" w16du:dateUtc="2024-08-19T12:58:00Z">
        <w:r w:rsidRPr="00C61FE6">
          <w:rPr>
            <w:lang w:val="de-DE"/>
            <w:rPrChange w:id="469" w:author="Sanket Joshi" w:date="2024-10-15T15:12:00Z" w16du:dateUtc="2024-10-15T09:42:00Z">
              <w:rPr/>
            </w:rPrChange>
          </w:rPr>
          <w:t>an</w:t>
        </w:r>
      </w:ins>
      <w:ins w:id="470" w:author="Dharti Jagani" w:date="2024-08-19T18:21:00Z" w16du:dateUtc="2024-08-19T12:51:00Z">
        <w:r w:rsidR="001B12B4" w:rsidRPr="00C61FE6">
          <w:rPr>
            <w:lang w:val="de-DE"/>
            <w:rPrChange w:id="471" w:author="Sanket Joshi" w:date="2024-10-15T15:12:00Z" w16du:dateUtc="2024-10-15T09:42:00Z">
              <w:rPr/>
            </w:rPrChange>
          </w:rPr>
          <w:t xml:space="preserve">. (Ersetzen Sie WWLxXXXXXX durch das Präfix Ihres Mandanten, das Sie auf der Registerkarte Ressourcen </w:t>
        </w:r>
        <w:commentRangeStart w:id="472"/>
        <w:commentRangeEnd w:id="472"/>
        <w:r w:rsidR="001B12B4">
          <w:rPr>
            <w:rStyle w:val="CommentReference"/>
          </w:rPr>
          <w:commentReference w:id="472"/>
        </w:r>
        <w:r w:rsidR="001B12B4" w:rsidRPr="00C61FE6">
          <w:rPr>
            <w:lang w:val="de-DE"/>
            <w:rPrChange w:id="473" w:author="Sanket Joshi" w:date="2024-10-15T15:12:00Z" w16du:dateUtc="2024-10-15T09:42:00Z">
              <w:rPr/>
            </w:rPrChange>
          </w:rPr>
          <w:t xml:space="preserve"> finden).</w:t>
        </w:r>
      </w:ins>
      <w:del w:id="474" w:author="Dharti Jagani" w:date="2024-08-19T18:21:00Z" w16du:dateUtc="2024-08-19T12:51:00Z">
        <w:r w:rsidR="000643A5" w:rsidRPr="00C61FE6" w:rsidDel="001B12B4">
          <w:rPr>
            <w:lang w:val="de-DE"/>
            <w:rPrChange w:id="475" w:author="Sanket Joshi" w:date="2024-10-15T15:12:00Z" w16du:dateUtc="2024-10-15T09:42:00Z">
              <w:rPr/>
            </w:rPrChange>
          </w:rPr>
          <w:delText>sign in with the username </w:delText>
        </w:r>
        <w:r w:rsidR="000643A5" w:rsidRPr="00C61FE6" w:rsidDel="001B12B4">
          <w:rPr>
            <w:b/>
            <w:bCs/>
            <w:lang w:val="de-DE"/>
            <w:rPrChange w:id="476" w:author="Sanket Joshi" w:date="2024-10-15T15:12:00Z" w16du:dateUtc="2024-10-15T09:42:00Z">
              <w:rPr>
                <w:b/>
                <w:bCs/>
              </w:rPr>
            </w:rPrChange>
          </w:rPr>
          <w:delText>brookeg@M365xXXXXXX.onmicrosoft.com</w:delText>
        </w:r>
        <w:r w:rsidR="000643A5" w:rsidRPr="00C61FE6" w:rsidDel="001B12B4">
          <w:rPr>
            <w:lang w:val="de-DE"/>
            <w:rPrChange w:id="477" w:author="Sanket Joshi" w:date="2024-10-15T15:12:00Z" w16du:dateUtc="2024-10-15T09:42:00Z">
              <w:rPr/>
            </w:rPrChange>
          </w:rPr>
          <w:delText>and the password </w:delText>
        </w:r>
        <w:r w:rsidR="000643A5" w:rsidRPr="00C61FE6" w:rsidDel="001B12B4">
          <w:rPr>
            <w:b/>
            <w:bCs/>
            <w:lang w:val="de-DE"/>
            <w:rPrChange w:id="478" w:author="Sanket Joshi" w:date="2024-10-15T15:12:00Z" w16du:dateUtc="2024-10-15T09:42:00Z">
              <w:rPr>
                <w:b/>
                <w:bCs/>
              </w:rPr>
            </w:rPrChange>
          </w:rPr>
          <w:delText>Pa55.w0rd@123</w:delText>
        </w:r>
        <w:r w:rsidR="000643A5" w:rsidRPr="00C61FE6" w:rsidDel="001B12B4">
          <w:rPr>
            <w:lang w:val="de-DE"/>
            <w:rPrChange w:id="479" w:author="Sanket Joshi" w:date="2024-10-15T15:12:00Z" w16du:dateUtc="2024-10-15T09:42:00Z">
              <w:rPr/>
            </w:rPrChange>
          </w:rPr>
          <w:delText>. (replace M365xXXXXXX with your tenant prefix given on the resources tab).</w:delText>
        </w:r>
      </w:del>
    </w:p>
    <w:p w14:paraId="0220D142" w14:textId="77777777" w:rsidR="00666E9C" w:rsidRPr="00C61FE6" w:rsidRDefault="000643A5">
      <w:pPr>
        <w:pStyle w:val="ListParagraph"/>
        <w:numPr>
          <w:ilvl w:val="0"/>
          <w:numId w:val="4"/>
        </w:numPr>
        <w:rPr>
          <w:del w:id="480" w:author="Dharti Jagani" w:date="2024-08-19T18:22:00Z" w16du:dateUtc="2024-08-19T12:52:00Z"/>
          <w:lang w:val="de-DE"/>
          <w:rPrChange w:id="481" w:author="Sanket Joshi" w:date="2024-10-15T15:12:00Z" w16du:dateUtc="2024-10-15T09:42:00Z">
            <w:rPr>
              <w:del w:id="482" w:author="Dharti Jagani" w:date="2024-08-19T18:22:00Z" w16du:dateUtc="2024-08-19T12:52:00Z"/>
            </w:rPr>
          </w:rPrChange>
        </w:rPr>
        <w:pPrChange w:id="483" w:author="Dharti Jagani" w:date="2024-08-19T18:23:00Z" w16du:dateUtc="2024-08-19T12:53:00Z">
          <w:pPr/>
        </w:pPrChange>
      </w:pPr>
      <w:del w:id="484" w:author="Dharti Jagani" w:date="2024-08-19T18:22:00Z" w16du:dateUtc="2024-08-19T12:52:00Z">
        <w:r w:rsidRPr="0087010C" w:rsidDel="001B12B4">
          <w:lastRenderedPageBreak/>
          <w:fldChar w:fldCharType="begin"/>
        </w:r>
        <w:r w:rsidRPr="00C61FE6" w:rsidDel="001B12B4">
          <w:rPr>
            <w:lang w:val="de-DE"/>
            <w:rPrChange w:id="485" w:author="Sanket Joshi" w:date="2024-10-15T15:12:00Z" w16du:dateUtc="2024-10-15T09:42:00Z">
              <w:rPr/>
            </w:rPrChange>
          </w:rPr>
          <w:delInstrText xml:space="preserve"> INCLUDEPICTURE "https://labondemand.blob.core.windows.net/content/lab149520/instructions237223%5CMedia7%5Cimage33.png" \* MERGEFORMATINET </w:delInstrText>
        </w:r>
        <w:r w:rsidRPr="0087010C" w:rsidDel="001B12B4">
          <w:fldChar w:fldCharType="separate"/>
        </w:r>
        <w:r w:rsidRPr="0087010C" w:rsidDel="001B12B4">
          <w:rPr>
            <w:noProof/>
          </w:rPr>
          <w:drawing>
            <wp:inline distT="0" distB="0" distL="0" distR="0" wp14:anchorId="1A931C96" wp14:editId="0783B557">
              <wp:extent cx="5731510" cy="5547995"/>
              <wp:effectExtent l="0" t="0" r="0" b="1905"/>
              <wp:docPr id="918493899" name="Picture 25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Graphical user interface, application 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547995"/>
                      </a:xfrm>
                      <a:prstGeom prst="rect">
                        <a:avLst/>
                      </a:prstGeom>
                      <a:noFill/>
                      <a:ln>
                        <a:noFill/>
                      </a:ln>
                    </pic:spPr>
                  </pic:pic>
                </a:graphicData>
              </a:graphic>
            </wp:inline>
          </w:drawing>
        </w:r>
        <w:r w:rsidRPr="0087010C" w:rsidDel="001B12B4">
          <w:fldChar w:fldCharType="end"/>
        </w:r>
      </w:del>
    </w:p>
    <w:p w14:paraId="400890D1" w14:textId="77777777" w:rsidR="00666E9C" w:rsidRPr="00C61FE6" w:rsidRDefault="000643A5">
      <w:pPr>
        <w:pStyle w:val="ListParagraph"/>
        <w:numPr>
          <w:ilvl w:val="0"/>
          <w:numId w:val="4"/>
        </w:numPr>
        <w:rPr>
          <w:lang w:val="de-DE"/>
          <w:rPrChange w:id="486" w:author="Sanket Joshi" w:date="2024-10-15T15:12:00Z" w16du:dateUtc="2024-10-15T09:42:00Z">
            <w:rPr/>
          </w:rPrChange>
        </w:rPr>
        <w:pPrChange w:id="487" w:author="Dharti Jagani" w:date="2024-08-19T18:23:00Z" w16du:dateUtc="2024-08-19T12:53:00Z">
          <w:pPr/>
        </w:pPrChange>
      </w:pPr>
      <w:del w:id="488" w:author="Dharti Jagani" w:date="2024-08-19T18:23:00Z" w16du:dateUtc="2024-08-19T12:53:00Z">
        <w:r w:rsidRPr="0087010C" w:rsidDel="009F072D">
          <w:lastRenderedPageBreak/>
          <w:fldChar w:fldCharType="begin"/>
        </w:r>
        <w:r w:rsidRPr="00C61FE6" w:rsidDel="009F072D">
          <w:rPr>
            <w:lang w:val="de-DE"/>
            <w:rPrChange w:id="489" w:author="Sanket Joshi" w:date="2024-10-15T15:12:00Z" w16du:dateUtc="2024-10-15T09:42:00Z">
              <w:rPr/>
            </w:rPrChange>
          </w:rPr>
          <w:delInstrText xml:space="preserve"> INCLUDEPICTURE "https://labondemand.blob.core.windows.net/content/lab149520/instructions237223%5CMedia7%5Cimage34.png" \* MERGEFORMATINET </w:delInstrText>
        </w:r>
        <w:r w:rsidRPr="0087010C" w:rsidDel="009F072D">
          <w:fldChar w:fldCharType="separate"/>
        </w:r>
        <w:r w:rsidRPr="0087010C" w:rsidDel="009F072D">
          <w:rPr>
            <w:noProof/>
          </w:rPr>
          <w:drawing>
            <wp:inline distT="0" distB="0" distL="0" distR="0" wp14:anchorId="18BC5B2B" wp14:editId="3A3AB67A">
              <wp:extent cx="5731510" cy="5547995"/>
              <wp:effectExtent l="0" t="0" r="0" b="1905"/>
              <wp:docPr id="1388082756" name="Picture 25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Graphical user interface, application 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547995"/>
                      </a:xfrm>
                      <a:prstGeom prst="rect">
                        <a:avLst/>
                      </a:prstGeom>
                      <a:noFill/>
                      <a:ln>
                        <a:noFill/>
                      </a:ln>
                    </pic:spPr>
                  </pic:pic>
                </a:graphicData>
              </a:graphic>
            </wp:inline>
          </w:drawing>
        </w:r>
        <w:r w:rsidRPr="0087010C" w:rsidDel="009F072D">
          <w:fldChar w:fldCharType="end"/>
        </w:r>
      </w:del>
    </w:p>
    <w:p w14:paraId="23A8727A" w14:textId="77777777" w:rsidR="00666E9C" w:rsidRPr="00C61FE6" w:rsidRDefault="000643A5">
      <w:pPr>
        <w:pStyle w:val="ListParagraph"/>
        <w:numPr>
          <w:ilvl w:val="0"/>
          <w:numId w:val="4"/>
        </w:numPr>
        <w:rPr>
          <w:lang w:val="de-DE"/>
          <w:rPrChange w:id="490" w:author="Sanket Joshi" w:date="2024-10-15T15:12:00Z" w16du:dateUtc="2024-10-15T09:42:00Z">
            <w:rPr/>
          </w:rPrChange>
        </w:rPr>
        <w:pPrChange w:id="491" w:author="Dharti Jagani" w:date="2024-08-19T18:14:00Z" w16du:dateUtc="2024-08-19T12:44:00Z">
          <w:pPr>
            <w:pStyle w:val="ListParagraph"/>
            <w:numPr>
              <w:numId w:val="6"/>
            </w:numPr>
            <w:tabs>
              <w:tab w:val="num" w:pos="720"/>
            </w:tabs>
            <w:ind w:hanging="360"/>
          </w:pPr>
        </w:pPrChange>
      </w:pPr>
      <w:r w:rsidRPr="00C61FE6">
        <w:rPr>
          <w:lang w:val="de-DE"/>
          <w:rPrChange w:id="492" w:author="Sanket Joshi" w:date="2024-10-15T15:12:00Z" w16du:dateUtc="2024-10-15T09:42:00Z">
            <w:rPr/>
          </w:rPrChange>
        </w:rPr>
        <w:t>Es dauert ein paar Minuten, sich anzumelden.</w:t>
      </w:r>
    </w:p>
    <w:p w14:paraId="103C86EB" w14:textId="77777777" w:rsidR="00666E9C" w:rsidRDefault="000643A5">
      <w:r w:rsidRPr="0087010C">
        <w:lastRenderedPageBreak/>
        <w:fldChar w:fldCharType="begin"/>
      </w:r>
      <w:r w:rsidRPr="0087010C">
        <w:instrText xml:space="preserve"> INCLUDEPICTURE "https://labondemand.blob.core.windows.net/content/lab149520/instructions237223%5CMedia7%5Cimage35.png" \* MERGEFORMATINET </w:instrText>
      </w:r>
      <w:r w:rsidRPr="0087010C">
        <w:fldChar w:fldCharType="separate"/>
      </w:r>
      <w:r w:rsidRPr="0087010C">
        <w:rPr>
          <w:noProof/>
        </w:rPr>
        <w:drawing>
          <wp:inline distT="0" distB="0" distL="0" distR="0" wp14:anchorId="0D024EB3" wp14:editId="03E4104D">
            <wp:extent cx="5731510" cy="5547995"/>
            <wp:effectExtent l="0" t="0" r="0" b="1905"/>
            <wp:docPr id="1091504116" name="Picture 25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A screenshot of a computer 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547995"/>
                    </a:xfrm>
                    <a:prstGeom prst="rect">
                      <a:avLst/>
                    </a:prstGeom>
                    <a:noFill/>
                    <a:ln>
                      <a:noFill/>
                    </a:ln>
                  </pic:spPr>
                </pic:pic>
              </a:graphicData>
            </a:graphic>
          </wp:inline>
        </w:drawing>
      </w:r>
      <w:r w:rsidRPr="0087010C">
        <w:fldChar w:fldCharType="end"/>
      </w:r>
    </w:p>
    <w:p w14:paraId="7D109B9E" w14:textId="77777777" w:rsidR="00666E9C" w:rsidRDefault="000643A5">
      <w:pPr>
        <w:pStyle w:val="ListParagraph"/>
        <w:numPr>
          <w:ilvl w:val="0"/>
          <w:numId w:val="4"/>
        </w:numPr>
        <w:pPrChange w:id="493" w:author="Dharti Jagani" w:date="2024-08-19T18:14:00Z" w16du:dateUtc="2024-08-19T12:44:00Z">
          <w:pPr>
            <w:pStyle w:val="ListParagraph"/>
            <w:numPr>
              <w:numId w:val="6"/>
            </w:numPr>
            <w:tabs>
              <w:tab w:val="num" w:pos="720"/>
            </w:tabs>
            <w:ind w:hanging="360"/>
          </w:pPr>
        </w:pPrChange>
      </w:pPr>
      <w:r w:rsidRPr="00C61FE6">
        <w:rPr>
          <w:lang w:val="de-DE"/>
          <w:rPrChange w:id="494" w:author="Sanket Joshi" w:date="2024-10-15T15:12:00Z" w16du:dateUtc="2024-10-15T09:42:00Z">
            <w:rPr/>
          </w:rPrChange>
        </w:rPr>
        <w:t xml:space="preserve">Sie erhalten die Aufforderung, </w:t>
      </w:r>
      <w:r w:rsidRPr="00C61FE6">
        <w:rPr>
          <w:b/>
          <w:bCs/>
          <w:lang w:val="de-DE"/>
          <w:rPrChange w:id="495" w:author="Sanket Joshi" w:date="2024-10-15T15:12:00Z" w16du:dateUtc="2024-10-15T09:42:00Z">
            <w:rPr>
              <w:b/>
              <w:bCs/>
            </w:rPr>
          </w:rPrChange>
        </w:rPr>
        <w:t>Ihr Konto einzurichten</w:t>
      </w:r>
      <w:r w:rsidRPr="00C61FE6">
        <w:rPr>
          <w:lang w:val="de-DE"/>
          <w:rPrChange w:id="496" w:author="Sanket Joshi" w:date="2024-10-15T15:12:00Z" w16du:dateUtc="2024-10-15T09:42:00Z">
            <w:rPr/>
          </w:rPrChange>
        </w:rPr>
        <w:t xml:space="preserve">. </w:t>
      </w:r>
      <w:r w:rsidRPr="0087010C">
        <w:t xml:space="preserve">Drücken Sie auf </w:t>
      </w:r>
      <w:r w:rsidRPr="002C5618">
        <w:rPr>
          <w:b/>
          <w:bCs/>
        </w:rPr>
        <w:t>Verstanden</w:t>
      </w:r>
      <w:r w:rsidRPr="0087010C">
        <w:t>.</w:t>
      </w:r>
    </w:p>
    <w:p w14:paraId="012EE9B9" w14:textId="77777777" w:rsidR="00666E9C" w:rsidRDefault="000643A5">
      <w:r w:rsidRPr="0087010C">
        <w:lastRenderedPageBreak/>
        <w:fldChar w:fldCharType="begin"/>
      </w:r>
      <w:r w:rsidRPr="0087010C">
        <w:instrText xml:space="preserve"> INCLUDEPICTURE "https://labondemand.blob.core.windows.net/content/lab149520/instructions237223%5CMedia7%5Cimage36.png" \* MERGEFORMATINET </w:instrText>
      </w:r>
      <w:r w:rsidRPr="0087010C">
        <w:fldChar w:fldCharType="separate"/>
      </w:r>
      <w:r w:rsidRPr="0087010C">
        <w:rPr>
          <w:noProof/>
        </w:rPr>
        <w:drawing>
          <wp:inline distT="0" distB="0" distL="0" distR="0" wp14:anchorId="2C91E6D8" wp14:editId="2C7222B6">
            <wp:extent cx="5731510" cy="5547995"/>
            <wp:effectExtent l="0" t="0" r="0" b="1905"/>
            <wp:docPr id="1506060131" name="Picture 252"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Graphical user interface, text, application, Word 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5547995"/>
                    </a:xfrm>
                    <a:prstGeom prst="rect">
                      <a:avLst/>
                    </a:prstGeom>
                    <a:noFill/>
                    <a:ln>
                      <a:noFill/>
                    </a:ln>
                  </pic:spPr>
                </pic:pic>
              </a:graphicData>
            </a:graphic>
          </wp:inline>
        </w:drawing>
      </w:r>
      <w:r w:rsidRPr="0087010C">
        <w:fldChar w:fldCharType="end"/>
      </w:r>
    </w:p>
    <w:p w14:paraId="7FC91247" w14:textId="77777777" w:rsidR="00666E9C" w:rsidRPr="00C61FE6" w:rsidRDefault="000643A5">
      <w:pPr>
        <w:pStyle w:val="ListParagraph"/>
        <w:numPr>
          <w:ilvl w:val="0"/>
          <w:numId w:val="4"/>
        </w:numPr>
        <w:rPr>
          <w:lang w:val="de-DE"/>
          <w:rPrChange w:id="497" w:author="Sanket Joshi" w:date="2024-10-15T15:12:00Z" w16du:dateUtc="2024-10-15T09:42:00Z">
            <w:rPr/>
          </w:rPrChange>
        </w:rPr>
        <w:pPrChange w:id="498" w:author="Dharti Jagani" w:date="2024-08-19T18:14:00Z" w16du:dateUtc="2024-08-19T12:44:00Z">
          <w:pPr>
            <w:pStyle w:val="ListParagraph"/>
            <w:numPr>
              <w:numId w:val="6"/>
            </w:numPr>
            <w:tabs>
              <w:tab w:val="num" w:pos="720"/>
            </w:tabs>
            <w:ind w:hanging="360"/>
          </w:pPr>
        </w:pPrChange>
      </w:pPr>
      <w:r w:rsidRPr="00C61FE6">
        <w:rPr>
          <w:lang w:val="de-DE"/>
          <w:rPrChange w:id="499" w:author="Sanket Joshi" w:date="2024-10-15T15:12:00Z" w16du:dateUtc="2024-10-15T09:42:00Z">
            <w:rPr/>
          </w:rPrChange>
        </w:rPr>
        <w:t xml:space="preserve">Auf Ihrer Seite </w:t>
      </w:r>
      <w:r w:rsidRPr="00C61FE6">
        <w:rPr>
          <w:b/>
          <w:bCs/>
          <w:lang w:val="de-DE"/>
          <w:rPrChange w:id="500" w:author="Sanket Joshi" w:date="2024-10-15T15:12:00Z" w16du:dateUtc="2024-10-15T09:42:00Z">
            <w:rPr>
              <w:b/>
              <w:bCs/>
            </w:rPr>
          </w:rPrChange>
        </w:rPr>
        <w:t xml:space="preserve">Einstellungen &gt;Konten &gt;Zugang Arbeit oder Schule </w:t>
      </w:r>
      <w:r w:rsidRPr="00C61FE6">
        <w:rPr>
          <w:lang w:val="de-DE"/>
          <w:rPrChange w:id="501" w:author="Sanket Joshi" w:date="2024-10-15T15:12:00Z" w16du:dateUtc="2024-10-15T09:42:00Z">
            <w:rPr/>
          </w:rPrChange>
        </w:rPr>
        <w:t xml:space="preserve">sehen Sie Patti </w:t>
      </w:r>
      <w:commentRangeStart w:id="502"/>
      <w:del w:id="503" w:author="Dharti Jagani" w:date="2024-08-19T18:24:00Z" w16du:dateUtc="2024-08-19T12:54:00Z">
        <w:r w:rsidRPr="00C61FE6" w:rsidDel="00A35353">
          <w:rPr>
            <w:lang w:val="de-DE"/>
            <w:rPrChange w:id="504" w:author="Sanket Joshi" w:date="2024-10-15T15:12:00Z" w16du:dateUtc="2024-10-15T09:42:00Z">
              <w:rPr/>
            </w:rPrChange>
          </w:rPr>
          <w:delText>Brooke Gray</w:delText>
        </w:r>
      </w:del>
      <w:ins w:id="505" w:author="Dharti Jagani" w:date="2024-08-19T18:24:00Z" w16du:dateUtc="2024-08-19T12:54:00Z">
        <w:r w:rsidR="00A35353" w:rsidRPr="00C61FE6">
          <w:rPr>
            <w:lang w:val="de-DE"/>
            <w:rPrChange w:id="506" w:author="Sanket Joshi" w:date="2024-10-15T15:12:00Z" w16du:dateUtc="2024-10-15T09:42:00Z">
              <w:rPr/>
            </w:rPrChange>
          </w:rPr>
          <w:t>Fernandez</w:t>
        </w:r>
      </w:ins>
      <w:r w:rsidRPr="00C61FE6">
        <w:rPr>
          <w:lang w:val="de-DE"/>
          <w:rPrChange w:id="507" w:author="Sanket Joshi" w:date="2024-10-15T15:12:00Z" w16du:dateUtc="2024-10-15T09:42:00Z">
            <w:rPr/>
          </w:rPrChange>
        </w:rPr>
        <w:t>'</w:t>
      </w:r>
      <w:commentRangeEnd w:id="502"/>
      <w:r w:rsidR="000E5A29">
        <w:rPr>
          <w:rStyle w:val="CommentReference"/>
        </w:rPr>
        <w:commentReference w:id="502"/>
      </w:r>
      <w:r w:rsidRPr="00C61FE6">
        <w:rPr>
          <w:lang w:val="de-DE"/>
          <w:rPrChange w:id="508" w:author="Sanket Joshi" w:date="2024-10-15T15:12:00Z" w16du:dateUtc="2024-10-15T09:42:00Z">
            <w:rPr/>
          </w:rPrChange>
        </w:rPr>
        <w:t xml:space="preserve"> Konto zweimal verbunden. Erweitern Sie das Konto, auf dem </w:t>
      </w:r>
      <w:r w:rsidRPr="00C61FE6">
        <w:rPr>
          <w:b/>
          <w:bCs/>
          <w:lang w:val="de-DE"/>
          <w:rPrChange w:id="509" w:author="Sanket Joshi" w:date="2024-10-15T15:12:00Z" w16du:dateUtc="2024-10-15T09:42:00Z">
            <w:rPr>
              <w:b/>
              <w:bCs/>
            </w:rPr>
          </w:rPrChange>
        </w:rPr>
        <w:t xml:space="preserve">Verbunden mit Contoso MDM </w:t>
      </w:r>
      <w:r w:rsidRPr="00C61FE6">
        <w:rPr>
          <w:lang w:val="de-DE"/>
          <w:rPrChange w:id="510" w:author="Sanket Joshi" w:date="2024-10-15T15:12:00Z" w16du:dateUtc="2024-10-15T09:42:00Z">
            <w:rPr/>
          </w:rPrChange>
        </w:rPr>
        <w:t>steht</w:t>
      </w:r>
      <w:r w:rsidRPr="00C61FE6">
        <w:rPr>
          <w:b/>
          <w:bCs/>
          <w:lang w:val="de-DE"/>
          <w:rPrChange w:id="511" w:author="Sanket Joshi" w:date="2024-10-15T15:12:00Z" w16du:dateUtc="2024-10-15T09:42:00Z">
            <w:rPr>
              <w:b/>
              <w:bCs/>
            </w:rPr>
          </w:rPrChange>
        </w:rPr>
        <w:t>.</w:t>
      </w:r>
    </w:p>
    <w:p w14:paraId="2B85FCF1" w14:textId="77777777" w:rsidR="00666E9C" w:rsidRDefault="000643A5">
      <w:pPr>
        <w:pPrChange w:id="512" w:author="Dharti Jagani" w:date="2024-08-19T18:25:00Z" w16du:dateUtc="2024-08-19T12:55:00Z">
          <w:pPr>
            <w:pStyle w:val="ListParagraph"/>
            <w:numPr>
              <w:numId w:val="4"/>
            </w:numPr>
            <w:tabs>
              <w:tab w:val="num" w:pos="720"/>
            </w:tabs>
            <w:ind w:hanging="360"/>
          </w:pPr>
        </w:pPrChange>
      </w:pPr>
      <w:ins w:id="513" w:author="Dharti Jagani" w:date="2024-08-19T18:25:00Z" w16du:dateUtc="2024-08-19T12:55:00Z">
        <w:r w:rsidRPr="00875791">
          <w:rPr>
            <w:noProof/>
          </w:rPr>
          <w:lastRenderedPageBreak/>
          <w:drawing>
            <wp:inline distT="0" distB="0" distL="0" distR="0" wp14:anchorId="1D98DE5A" wp14:editId="52D4B3C3">
              <wp:extent cx="5731510" cy="5876925"/>
              <wp:effectExtent l="0" t="0" r="0" b="3175"/>
              <wp:docPr id="206710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04327" name=""/>
                      <pic:cNvPicPr/>
                    </pic:nvPicPr>
                    <pic:blipFill>
                      <a:blip r:embed="rId52"/>
                      <a:stretch>
                        <a:fillRect/>
                      </a:stretch>
                    </pic:blipFill>
                    <pic:spPr>
                      <a:xfrm>
                        <a:off x="0" y="0"/>
                        <a:ext cx="5731510" cy="5876925"/>
                      </a:xfrm>
                      <a:prstGeom prst="rect">
                        <a:avLst/>
                      </a:prstGeom>
                    </pic:spPr>
                  </pic:pic>
                </a:graphicData>
              </a:graphic>
            </wp:inline>
          </w:drawing>
        </w:r>
      </w:ins>
      <w:del w:id="514" w:author="Dharti Jagani" w:date="2024-08-19T18:25:00Z" w16du:dateUtc="2024-08-19T12:55:00Z">
        <w:r w:rsidR="0087010C" w:rsidRPr="0087010C" w:rsidDel="000E5A29">
          <w:lastRenderedPageBreak/>
          <w:fldChar w:fldCharType="begin"/>
        </w:r>
        <w:r w:rsidR="0087010C" w:rsidRPr="0087010C" w:rsidDel="000E5A29">
          <w:delInstrText xml:space="preserve"> INCLUDEPICTURE "https://labondemand.blob.core.windows.net/content/lab149520/instructions237223%5CMedia7%5Cimage37.png" \* MERGEFORMATINET </w:delInstrText>
        </w:r>
        <w:r w:rsidR="0087010C" w:rsidRPr="0087010C" w:rsidDel="000E5A29">
          <w:fldChar w:fldCharType="separate"/>
        </w:r>
        <w:r w:rsidR="0087010C" w:rsidRPr="0087010C" w:rsidDel="000E5A29">
          <w:rPr>
            <w:noProof/>
          </w:rPr>
          <w:drawing>
            <wp:inline distT="0" distB="0" distL="0" distR="0" wp14:anchorId="7451C0AF" wp14:editId="3FC1D770">
              <wp:extent cx="5731510" cy="4493260"/>
              <wp:effectExtent l="0" t="0" r="0" b="2540"/>
              <wp:docPr id="686004756" name="Picture 25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A screenshot of a computer 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4493260"/>
                      </a:xfrm>
                      <a:prstGeom prst="rect">
                        <a:avLst/>
                      </a:prstGeom>
                      <a:noFill/>
                      <a:ln>
                        <a:noFill/>
                      </a:ln>
                    </pic:spPr>
                  </pic:pic>
                </a:graphicData>
              </a:graphic>
            </wp:inline>
          </w:drawing>
        </w:r>
        <w:r w:rsidR="0087010C" w:rsidRPr="0087010C" w:rsidDel="000E5A29">
          <w:fldChar w:fldCharType="end"/>
        </w:r>
      </w:del>
    </w:p>
    <w:p w14:paraId="4E4579B9" w14:textId="77777777" w:rsidR="00666E9C" w:rsidRDefault="000643A5">
      <w:pPr>
        <w:pStyle w:val="ListParagraph"/>
        <w:numPr>
          <w:ilvl w:val="0"/>
          <w:numId w:val="4"/>
        </w:numPr>
        <w:pPrChange w:id="515" w:author="Dharti Jagani" w:date="2024-08-19T18:14:00Z" w16du:dateUtc="2024-08-19T12:44:00Z">
          <w:pPr>
            <w:pStyle w:val="ListParagraph"/>
            <w:numPr>
              <w:numId w:val="6"/>
            </w:numPr>
            <w:tabs>
              <w:tab w:val="num" w:pos="720"/>
            </w:tabs>
            <w:ind w:hanging="360"/>
          </w:pPr>
        </w:pPrChange>
      </w:pPr>
      <w:r w:rsidRPr="0087010C">
        <w:t>Klicken Sie auf</w:t>
      </w:r>
      <w:commentRangeStart w:id="516"/>
      <w:r w:rsidRPr="002C5618">
        <w:rPr>
          <w:b/>
          <w:bCs/>
        </w:rPr>
        <w:t xml:space="preserve"> Info</w:t>
      </w:r>
      <w:commentRangeEnd w:id="516"/>
      <w:r w:rsidR="00966F2F">
        <w:rPr>
          <w:rStyle w:val="CommentReference"/>
        </w:rPr>
        <w:commentReference w:id="516"/>
      </w:r>
      <w:r w:rsidRPr="0087010C">
        <w:t xml:space="preserve"> .</w:t>
      </w:r>
    </w:p>
    <w:p w14:paraId="068A2E7F" w14:textId="77777777" w:rsidR="00666E9C" w:rsidRDefault="000643A5">
      <w:r w:rsidRPr="0087010C">
        <w:lastRenderedPageBreak/>
        <w:fldChar w:fldCharType="begin"/>
      </w:r>
      <w:r w:rsidRPr="0087010C">
        <w:instrText xml:space="preserve"> INCLUDEPICTURE "https://labondemand.blob.core.windows.net/content/lab149520/instructions237223%5CMedia7%5Cimage38.png" \* MERGEFORMATINET </w:instrText>
      </w:r>
      <w:r w:rsidRPr="0087010C">
        <w:fldChar w:fldCharType="separate"/>
      </w:r>
      <w:r w:rsidRPr="0087010C">
        <w:rPr>
          <w:noProof/>
        </w:rPr>
        <w:drawing>
          <wp:inline distT="0" distB="0" distL="0" distR="0" wp14:anchorId="7F5A0011" wp14:editId="542CEF20">
            <wp:extent cx="4382315" cy="4493260"/>
            <wp:effectExtent l="0" t="0" r="0" b="2540"/>
            <wp:docPr id="40730681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6813" name="Picture 25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382315" cy="4493260"/>
                    </a:xfrm>
                    <a:prstGeom prst="rect">
                      <a:avLst/>
                    </a:prstGeom>
                    <a:noFill/>
                    <a:ln>
                      <a:noFill/>
                    </a:ln>
                  </pic:spPr>
                </pic:pic>
              </a:graphicData>
            </a:graphic>
          </wp:inline>
        </w:drawing>
      </w:r>
      <w:r w:rsidRPr="0087010C">
        <w:fldChar w:fldCharType="end"/>
      </w:r>
    </w:p>
    <w:p w14:paraId="7E268265" w14:textId="77777777" w:rsidR="00666E9C" w:rsidRPr="00C61FE6" w:rsidRDefault="000643A5">
      <w:pPr>
        <w:pStyle w:val="ListParagraph"/>
        <w:numPr>
          <w:ilvl w:val="0"/>
          <w:numId w:val="4"/>
        </w:numPr>
        <w:rPr>
          <w:lang w:val="de-DE"/>
          <w:rPrChange w:id="517" w:author="Sanket Joshi" w:date="2024-10-15T15:12:00Z" w16du:dateUtc="2024-10-15T09:42:00Z">
            <w:rPr/>
          </w:rPrChange>
        </w:rPr>
        <w:pPrChange w:id="518" w:author="Dharti Jagani" w:date="2024-08-19T18:14:00Z" w16du:dateUtc="2024-08-19T12:44:00Z">
          <w:pPr>
            <w:pStyle w:val="ListParagraph"/>
            <w:numPr>
              <w:numId w:val="6"/>
            </w:numPr>
            <w:tabs>
              <w:tab w:val="num" w:pos="720"/>
            </w:tabs>
            <w:ind w:hanging="360"/>
          </w:pPr>
        </w:pPrChange>
      </w:pPr>
      <w:r w:rsidRPr="00C61FE6">
        <w:rPr>
          <w:lang w:val="de-DE"/>
          <w:rPrChange w:id="519" w:author="Sanket Joshi" w:date="2024-10-15T15:12:00Z" w16du:dateUtc="2024-10-15T09:42:00Z">
            <w:rPr/>
          </w:rPrChange>
        </w:rPr>
        <w:t xml:space="preserve">Klicken Sie in den </w:t>
      </w:r>
      <w:r w:rsidRPr="00C61FE6">
        <w:rPr>
          <w:b/>
          <w:bCs/>
          <w:lang w:val="de-DE"/>
          <w:rPrChange w:id="520" w:author="Sanket Joshi" w:date="2024-10-15T15:12:00Z" w16du:dateUtc="2024-10-15T09:42:00Z">
            <w:rPr/>
          </w:rPrChange>
        </w:rPr>
        <w:t xml:space="preserve">Einstellungen &gt;Konten </w:t>
      </w:r>
      <w:r w:rsidRPr="00C61FE6">
        <w:rPr>
          <w:lang w:val="de-DE"/>
          <w:rPrChange w:id="521" w:author="Sanket Joshi" w:date="2024-10-15T15:12:00Z" w16du:dateUtc="2024-10-15T09:42:00Z">
            <w:rPr/>
          </w:rPrChange>
        </w:rPr>
        <w:t xml:space="preserve">&gt;Zugang </w:t>
      </w:r>
      <w:r w:rsidRPr="00C61FE6">
        <w:rPr>
          <w:b/>
          <w:bCs/>
          <w:lang w:val="de-DE"/>
          <w:rPrChange w:id="522" w:author="Sanket Joshi" w:date="2024-10-15T15:12:00Z" w16du:dateUtc="2024-10-15T09:42:00Z">
            <w:rPr/>
          </w:rPrChange>
        </w:rPr>
        <w:t xml:space="preserve">Arbeit oder Schule </w:t>
      </w:r>
      <w:r w:rsidRPr="00C61FE6">
        <w:rPr>
          <w:lang w:val="de-DE"/>
          <w:rPrChange w:id="523" w:author="Sanket Joshi" w:date="2024-10-15T15:12:00Z" w16du:dateUtc="2024-10-15T09:42:00Z">
            <w:rPr/>
          </w:rPrChange>
        </w:rPr>
        <w:t xml:space="preserve">&gt;Verwaltet </w:t>
      </w:r>
      <w:r w:rsidRPr="00C61FE6">
        <w:rPr>
          <w:b/>
          <w:bCs/>
          <w:lang w:val="de-DE"/>
          <w:rPrChange w:id="524" w:author="Sanket Joshi" w:date="2024-10-15T15:12:00Z" w16du:dateUtc="2024-10-15T09:42:00Z">
            <w:rPr/>
          </w:rPrChange>
        </w:rPr>
        <w:t xml:space="preserve">von Contoso </w:t>
      </w:r>
      <w:r w:rsidRPr="00C61FE6">
        <w:rPr>
          <w:lang w:val="de-DE"/>
          <w:rPrChange w:id="525" w:author="Sanket Joshi" w:date="2024-10-15T15:12:00Z" w16du:dateUtc="2024-10-15T09:42:00Z">
            <w:rPr/>
          </w:rPrChange>
        </w:rPr>
        <w:t xml:space="preserve">unter </w:t>
      </w:r>
      <w:r w:rsidRPr="00C61FE6">
        <w:rPr>
          <w:b/>
          <w:bCs/>
          <w:lang w:val="de-DE"/>
          <w:rPrChange w:id="526" w:author="Sanket Joshi" w:date="2024-10-15T15:12:00Z" w16du:dateUtc="2024-10-15T09:42:00Z">
            <w:rPr/>
          </w:rPrChange>
        </w:rPr>
        <w:t xml:space="preserve">Geräte-Synchronisierungsstatus </w:t>
      </w:r>
      <w:r w:rsidRPr="00C61FE6">
        <w:rPr>
          <w:lang w:val="de-DE"/>
          <w:rPrChange w:id="527" w:author="Sanket Joshi" w:date="2024-10-15T15:12:00Z" w16du:dateUtc="2024-10-15T09:42:00Z">
            <w:rPr/>
          </w:rPrChange>
        </w:rPr>
        <w:t>auf</w:t>
      </w:r>
      <w:commentRangeStart w:id="528"/>
      <w:r w:rsidRPr="00C61FE6">
        <w:rPr>
          <w:b/>
          <w:bCs/>
          <w:lang w:val="de-DE"/>
          <w:rPrChange w:id="529" w:author="Sanket Joshi" w:date="2024-10-15T15:12:00Z" w16du:dateUtc="2024-10-15T09:42:00Z">
            <w:rPr/>
          </w:rPrChange>
        </w:rPr>
        <w:t xml:space="preserve"> Sync</w:t>
      </w:r>
      <w:commentRangeEnd w:id="528"/>
      <w:r w:rsidR="00966F2F">
        <w:rPr>
          <w:rStyle w:val="CommentReference"/>
        </w:rPr>
        <w:commentReference w:id="528"/>
      </w:r>
      <w:r w:rsidRPr="00C61FE6">
        <w:rPr>
          <w:lang w:val="de-DE"/>
          <w:rPrChange w:id="530" w:author="Sanket Joshi" w:date="2024-10-15T15:12:00Z" w16du:dateUtc="2024-10-15T09:42:00Z">
            <w:rPr/>
          </w:rPrChange>
        </w:rPr>
        <w:t xml:space="preserve"> .</w:t>
      </w:r>
    </w:p>
    <w:p w14:paraId="16A451CE" w14:textId="77777777" w:rsidR="00666E9C" w:rsidRDefault="000643A5">
      <w:r w:rsidRPr="0087010C">
        <w:lastRenderedPageBreak/>
        <w:fldChar w:fldCharType="begin"/>
      </w:r>
      <w:r w:rsidRPr="0087010C">
        <w:instrText xml:space="preserve"> INCLUDEPICTURE "https://labondemand.blob.core.windows.net/content/lab149520/instructions237223%5CMedia7%5Cimage39.png" \* MERGEFORMATINET </w:instrText>
      </w:r>
      <w:r w:rsidRPr="0087010C">
        <w:fldChar w:fldCharType="separate"/>
      </w:r>
      <w:r w:rsidRPr="0087010C">
        <w:rPr>
          <w:noProof/>
        </w:rPr>
        <w:drawing>
          <wp:inline distT="0" distB="0" distL="0" distR="0" wp14:anchorId="3AC18E2D" wp14:editId="257AC34A">
            <wp:extent cx="4382315" cy="4493260"/>
            <wp:effectExtent l="0" t="0" r="0" b="2540"/>
            <wp:docPr id="40928599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5998" name="Picture 249"/>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382315" cy="4493260"/>
                    </a:xfrm>
                    <a:prstGeom prst="rect">
                      <a:avLst/>
                    </a:prstGeom>
                    <a:noFill/>
                    <a:ln>
                      <a:noFill/>
                    </a:ln>
                  </pic:spPr>
                </pic:pic>
              </a:graphicData>
            </a:graphic>
          </wp:inline>
        </w:drawing>
      </w:r>
      <w:r w:rsidRPr="0087010C">
        <w:fldChar w:fldCharType="end"/>
      </w:r>
    </w:p>
    <w:p w14:paraId="38E308D4" w14:textId="77777777" w:rsidR="00666E9C" w:rsidRDefault="000643A5">
      <w:pPr>
        <w:pStyle w:val="ListParagraph"/>
        <w:numPr>
          <w:ilvl w:val="0"/>
          <w:numId w:val="4"/>
        </w:numPr>
        <w:pPrChange w:id="531" w:author="Dharti Jagani" w:date="2024-08-19T18:14:00Z" w16du:dateUtc="2024-08-19T12:44:00Z">
          <w:pPr>
            <w:pStyle w:val="ListParagraph"/>
            <w:numPr>
              <w:numId w:val="6"/>
            </w:numPr>
            <w:tabs>
              <w:tab w:val="num" w:pos="720"/>
            </w:tabs>
            <w:ind w:hanging="360"/>
          </w:pPr>
        </w:pPrChange>
      </w:pPr>
      <w:r w:rsidRPr="00C61FE6">
        <w:rPr>
          <w:lang w:val="de-DE"/>
          <w:rPrChange w:id="532" w:author="Sanket Joshi" w:date="2024-10-15T15:12:00Z" w16du:dateUtc="2024-10-15T09:42:00Z">
            <w:rPr/>
          </w:rPrChange>
        </w:rPr>
        <w:t xml:space="preserve">Schließen Sie anschließend die </w:t>
      </w:r>
      <w:r w:rsidRPr="00C61FE6">
        <w:rPr>
          <w:b/>
          <w:bCs/>
          <w:lang w:val="de-DE"/>
          <w:rPrChange w:id="533" w:author="Sanket Joshi" w:date="2024-10-15T15:12:00Z" w16du:dateUtc="2024-10-15T09:42:00Z">
            <w:rPr>
              <w:b/>
              <w:bCs/>
            </w:rPr>
          </w:rPrChange>
        </w:rPr>
        <w:t xml:space="preserve">Einstellungen </w:t>
      </w:r>
      <w:r w:rsidRPr="00C61FE6">
        <w:rPr>
          <w:lang w:val="de-DE"/>
          <w:rPrChange w:id="534" w:author="Sanket Joshi" w:date="2024-10-15T15:12:00Z" w16du:dateUtc="2024-10-15T09:42:00Z">
            <w:rPr/>
          </w:rPrChange>
        </w:rPr>
        <w:t xml:space="preserve">und </w:t>
      </w:r>
      <w:r w:rsidRPr="00C61FE6">
        <w:rPr>
          <w:b/>
          <w:bCs/>
          <w:lang w:val="de-DE"/>
          <w:rPrChange w:id="535" w:author="Sanket Joshi" w:date="2024-10-15T15:12:00Z" w16du:dateUtc="2024-10-15T09:42:00Z">
            <w:rPr>
              <w:b/>
              <w:bCs/>
            </w:rPr>
          </w:rPrChange>
        </w:rPr>
        <w:t xml:space="preserve">starten Sie </w:t>
      </w:r>
      <w:r w:rsidRPr="00C61FE6">
        <w:rPr>
          <w:lang w:val="de-DE"/>
          <w:rPrChange w:id="536" w:author="Sanket Joshi" w:date="2024-10-15T15:12:00Z" w16du:dateUtc="2024-10-15T09:42:00Z">
            <w:rPr/>
          </w:rPrChange>
        </w:rPr>
        <w:t xml:space="preserve">den PC über das Startfenster </w:t>
      </w:r>
      <w:r w:rsidRPr="00C61FE6">
        <w:rPr>
          <w:b/>
          <w:bCs/>
          <w:lang w:val="de-DE"/>
          <w:rPrChange w:id="537" w:author="Sanket Joshi" w:date="2024-10-15T15:12:00Z" w16du:dateUtc="2024-10-15T09:42:00Z">
            <w:rPr>
              <w:b/>
              <w:bCs/>
            </w:rPr>
          </w:rPrChange>
        </w:rPr>
        <w:t>neu</w:t>
      </w:r>
      <w:r w:rsidRPr="00C61FE6">
        <w:rPr>
          <w:lang w:val="de-DE"/>
          <w:rPrChange w:id="538" w:author="Sanket Joshi" w:date="2024-10-15T15:12:00Z" w16du:dateUtc="2024-10-15T09:42:00Z">
            <w:rPr/>
          </w:rPrChange>
        </w:rPr>
        <w:t xml:space="preserve">. </w:t>
      </w:r>
      <w:r w:rsidRPr="0087010C">
        <w:t>Bitte achten Sie darauf, dass Sie ihn nicht herunterfahren.</w:t>
      </w:r>
    </w:p>
    <w:p w14:paraId="78D6814F" w14:textId="77777777" w:rsidR="00666E9C" w:rsidRDefault="000643A5">
      <w:r w:rsidRPr="0087010C">
        <w:fldChar w:fldCharType="begin"/>
      </w:r>
      <w:r w:rsidRPr="0087010C">
        <w:instrText xml:space="preserve"> INCLUDEPICTURE "https://labondemand.blob.core.windows.net/content/lab149520/instructions237223%5CMedia7%5Cimage40.png" \* MERGEFORMATINET </w:instrText>
      </w:r>
      <w:r w:rsidRPr="0087010C">
        <w:fldChar w:fldCharType="separate"/>
      </w:r>
      <w:r w:rsidRPr="0087010C">
        <w:rPr>
          <w:noProof/>
        </w:rPr>
        <w:drawing>
          <wp:inline distT="0" distB="0" distL="0" distR="0" wp14:anchorId="2E7833E2" wp14:editId="183FC624">
            <wp:extent cx="5731510" cy="3582035"/>
            <wp:effectExtent l="0" t="0" r="0" b="0"/>
            <wp:docPr id="1398125410" name="Picture 248"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A screenshot of a computer 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fldChar w:fldCharType="end"/>
      </w:r>
    </w:p>
    <w:p w14:paraId="582B9ACD" w14:textId="77777777" w:rsidR="00666E9C" w:rsidRPr="00C61FE6" w:rsidRDefault="000643A5">
      <w:pPr>
        <w:pStyle w:val="ListParagraph"/>
        <w:numPr>
          <w:ilvl w:val="0"/>
          <w:numId w:val="4"/>
        </w:numPr>
        <w:rPr>
          <w:lang w:val="de-DE"/>
          <w:rPrChange w:id="539" w:author="Sanket Joshi" w:date="2024-10-15T15:12:00Z" w16du:dateUtc="2024-10-15T09:42:00Z">
            <w:rPr/>
          </w:rPrChange>
        </w:rPr>
        <w:pPrChange w:id="540" w:author="Dharti Jagani" w:date="2024-08-19T18:14:00Z" w16du:dateUtc="2024-08-19T12:44:00Z">
          <w:pPr>
            <w:pStyle w:val="ListParagraph"/>
            <w:numPr>
              <w:numId w:val="6"/>
            </w:numPr>
            <w:tabs>
              <w:tab w:val="num" w:pos="720"/>
            </w:tabs>
            <w:ind w:hanging="360"/>
          </w:pPr>
        </w:pPrChange>
      </w:pPr>
      <w:r w:rsidRPr="00C61FE6">
        <w:rPr>
          <w:lang w:val="de-DE"/>
          <w:rPrChange w:id="541" w:author="Sanket Joshi" w:date="2024-10-15T15:12:00Z" w16du:dateUtc="2024-10-15T09:42:00Z">
            <w:rPr/>
          </w:rPrChange>
        </w:rPr>
        <w:lastRenderedPageBreak/>
        <w:t xml:space="preserve">Öffnen Sie die RDP-Datei erneut. Klicken Sie auf </w:t>
      </w:r>
      <w:r w:rsidRPr="00C61FE6">
        <w:rPr>
          <w:b/>
          <w:bCs/>
          <w:lang w:val="de-DE"/>
          <w:rPrChange w:id="542" w:author="Sanket Joshi" w:date="2024-10-15T15:12:00Z" w16du:dateUtc="2024-10-15T09:42:00Z">
            <w:rPr>
              <w:b/>
              <w:bCs/>
            </w:rPr>
          </w:rPrChange>
        </w:rPr>
        <w:t>Mehr Auswahlmöglichkeiten</w:t>
      </w:r>
      <w:r w:rsidRPr="00C61FE6">
        <w:rPr>
          <w:lang w:val="de-DE"/>
          <w:rPrChange w:id="543" w:author="Sanket Joshi" w:date="2024-10-15T15:12:00Z" w16du:dateUtc="2024-10-15T09:42:00Z">
            <w:rPr/>
          </w:rPrChange>
        </w:rPr>
        <w:t>.</w:t>
      </w:r>
    </w:p>
    <w:p w14:paraId="1BDE81EB" w14:textId="77777777" w:rsidR="00666E9C" w:rsidRDefault="000643A5">
      <w:r w:rsidRPr="0087010C">
        <w:fldChar w:fldCharType="begin"/>
      </w:r>
      <w:r w:rsidRPr="0087010C">
        <w:instrText xml:space="preserve"> INCLUDEPICTURE "https://labondemand.blob.core.windows.net/content/lab149520/instructions237223%5CMedia7%5Cimage41.png" \* MERGEFORMATINET </w:instrText>
      </w:r>
      <w:r w:rsidRPr="0087010C">
        <w:fldChar w:fldCharType="separate"/>
      </w:r>
      <w:r w:rsidRPr="0087010C">
        <w:rPr>
          <w:noProof/>
        </w:rPr>
        <w:drawing>
          <wp:inline distT="0" distB="0" distL="0" distR="0" wp14:anchorId="546B2F48" wp14:editId="0F81DB55">
            <wp:extent cx="5731510" cy="4876165"/>
            <wp:effectExtent l="0" t="0" r="0" b="635"/>
            <wp:docPr id="2060902457" name="Picture 247" descr="A screenshot of a computer security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A screenshot of a computer security 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876165"/>
                    </a:xfrm>
                    <a:prstGeom prst="rect">
                      <a:avLst/>
                    </a:prstGeom>
                    <a:noFill/>
                    <a:ln>
                      <a:noFill/>
                    </a:ln>
                  </pic:spPr>
                </pic:pic>
              </a:graphicData>
            </a:graphic>
          </wp:inline>
        </w:drawing>
      </w:r>
      <w:r w:rsidRPr="0087010C">
        <w:fldChar w:fldCharType="end"/>
      </w:r>
    </w:p>
    <w:p w14:paraId="422AC6DF" w14:textId="77777777" w:rsidR="00666E9C" w:rsidRPr="00C61FE6" w:rsidRDefault="000643A5">
      <w:pPr>
        <w:pStyle w:val="ListParagraph"/>
        <w:numPr>
          <w:ilvl w:val="0"/>
          <w:numId w:val="4"/>
        </w:numPr>
        <w:rPr>
          <w:lang w:val="de-DE"/>
          <w:rPrChange w:id="544" w:author="Sanket Joshi" w:date="2024-10-15T15:12:00Z" w16du:dateUtc="2024-10-15T09:42:00Z">
            <w:rPr/>
          </w:rPrChange>
        </w:rPr>
        <w:pPrChange w:id="545" w:author="Dharti Jagani" w:date="2024-08-19T18:14:00Z" w16du:dateUtc="2024-08-19T12:44:00Z">
          <w:pPr>
            <w:pStyle w:val="ListParagraph"/>
            <w:numPr>
              <w:numId w:val="6"/>
            </w:numPr>
            <w:tabs>
              <w:tab w:val="num" w:pos="720"/>
            </w:tabs>
            <w:ind w:hanging="360"/>
          </w:pPr>
        </w:pPrChange>
      </w:pPr>
      <w:r w:rsidRPr="00C61FE6">
        <w:rPr>
          <w:lang w:val="de-DE"/>
          <w:rPrChange w:id="546" w:author="Sanket Joshi" w:date="2024-10-15T15:12:00Z" w16du:dateUtc="2024-10-15T09:42:00Z">
            <w:rPr/>
          </w:rPrChange>
        </w:rPr>
        <w:t xml:space="preserve">Klicken Sie auf </w:t>
      </w:r>
      <w:r w:rsidRPr="00C61FE6">
        <w:rPr>
          <w:b/>
          <w:bCs/>
          <w:lang w:val="de-DE"/>
          <w:rPrChange w:id="547" w:author="Sanket Joshi" w:date="2024-10-15T15:12:00Z" w16du:dateUtc="2024-10-15T09:42:00Z">
            <w:rPr/>
          </w:rPrChange>
        </w:rPr>
        <w:t>Ein anderes Konto verwenden</w:t>
      </w:r>
      <w:r w:rsidRPr="00C61FE6">
        <w:rPr>
          <w:lang w:val="de-DE"/>
          <w:rPrChange w:id="548" w:author="Sanket Joshi" w:date="2024-10-15T15:12:00Z" w16du:dateUtc="2024-10-15T09:42:00Z">
            <w:rPr/>
          </w:rPrChange>
        </w:rPr>
        <w:t>.</w:t>
      </w:r>
    </w:p>
    <w:p w14:paraId="7E1C432F" w14:textId="77777777" w:rsidR="00666E9C" w:rsidRDefault="000643A5">
      <w:r w:rsidRPr="0087010C">
        <w:lastRenderedPageBreak/>
        <w:fldChar w:fldCharType="begin"/>
      </w:r>
      <w:r w:rsidRPr="0087010C">
        <w:instrText xml:space="preserve"> INCLUDEPICTURE "https://labondemand.blob.core.windows.net/content/lab149520/instructions237223%5CMedia7%5Cimage42.png" \* MERGEFORMATINET </w:instrText>
      </w:r>
      <w:r w:rsidRPr="0087010C">
        <w:fldChar w:fldCharType="separate"/>
      </w:r>
      <w:r w:rsidRPr="0087010C">
        <w:rPr>
          <w:noProof/>
        </w:rPr>
        <w:drawing>
          <wp:inline distT="0" distB="0" distL="0" distR="0" wp14:anchorId="2F01B041" wp14:editId="45CF13C5">
            <wp:extent cx="5731510" cy="6439535"/>
            <wp:effectExtent l="0" t="0" r="0" b="0"/>
            <wp:docPr id="1375410961" name="Picture 246" descr="A screenshot of a computer scree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A screenshot of a computer screen 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6439535"/>
                    </a:xfrm>
                    <a:prstGeom prst="rect">
                      <a:avLst/>
                    </a:prstGeom>
                    <a:noFill/>
                    <a:ln>
                      <a:noFill/>
                    </a:ln>
                  </pic:spPr>
                </pic:pic>
              </a:graphicData>
            </a:graphic>
          </wp:inline>
        </w:drawing>
      </w:r>
      <w:r w:rsidRPr="0087010C">
        <w:fldChar w:fldCharType="end"/>
      </w:r>
    </w:p>
    <w:p w14:paraId="1D4A4AAD" w14:textId="77777777" w:rsidR="00666E9C" w:rsidRPr="00C61FE6" w:rsidRDefault="000643A5">
      <w:pPr>
        <w:pStyle w:val="ListParagraph"/>
        <w:numPr>
          <w:ilvl w:val="0"/>
          <w:numId w:val="4"/>
        </w:numPr>
        <w:rPr>
          <w:del w:id="549" w:author="Dharti Jagani" w:date="2024-08-19T18:30:00Z" w16du:dateUtc="2024-08-19T13:00:00Z"/>
          <w:lang w:val="de-DE"/>
          <w:rPrChange w:id="550" w:author="Sanket Joshi" w:date="2024-10-15T15:12:00Z" w16du:dateUtc="2024-10-15T09:42:00Z">
            <w:rPr>
              <w:del w:id="551" w:author="Dharti Jagani" w:date="2024-08-19T18:30:00Z" w16du:dateUtc="2024-08-19T13:00:00Z"/>
            </w:rPr>
          </w:rPrChange>
        </w:rPr>
        <w:pPrChange w:id="552" w:author="Dharti Jagani" w:date="2024-08-19T18:29:00Z" w16du:dateUtc="2024-08-19T12:59:00Z">
          <w:pPr>
            <w:pStyle w:val="ListParagraph"/>
            <w:numPr>
              <w:numId w:val="6"/>
            </w:numPr>
            <w:tabs>
              <w:tab w:val="num" w:pos="720"/>
            </w:tabs>
            <w:ind w:hanging="360"/>
          </w:pPr>
        </w:pPrChange>
      </w:pPr>
      <w:ins w:id="553" w:author="Dharti Jagani" w:date="2024-08-19T18:29:00Z" w16du:dateUtc="2024-08-19T12:59:00Z">
        <w:r w:rsidRPr="00C61FE6">
          <w:rPr>
            <w:lang w:val="de-DE"/>
            <w:rPrChange w:id="554" w:author="Sanket Joshi" w:date="2024-10-15T15:12:00Z" w16du:dateUtc="2024-10-15T09:42:00Z">
              <w:rPr/>
            </w:rPrChange>
          </w:rPr>
          <w:t>Melden Sie sich mit dem Benutzernamen</w:t>
        </w:r>
        <w:commentRangeStart w:id="555"/>
        <w:r w:rsidRPr="00C61FE6">
          <w:rPr>
            <w:b/>
            <w:bCs/>
            <w:lang w:val="de-DE"/>
            <w:rPrChange w:id="556" w:author="Sanket Joshi" w:date="2024-10-15T15:12:00Z" w16du:dateUtc="2024-10-15T09:42:00Z">
              <w:rPr>
                <w:b/>
                <w:bCs/>
              </w:rPr>
            </w:rPrChange>
          </w:rPr>
          <w:t xml:space="preserve"> pattif@WWLxXXXXXX</w:t>
        </w:r>
        <w:commentRangeEnd w:id="555"/>
        <w:r>
          <w:rPr>
            <w:rStyle w:val="CommentReference"/>
          </w:rPr>
          <w:commentReference w:id="555"/>
        </w:r>
        <w:r w:rsidRPr="00C61FE6">
          <w:rPr>
            <w:b/>
            <w:bCs/>
            <w:lang w:val="de-DE"/>
            <w:rPrChange w:id="557" w:author="Sanket Joshi" w:date="2024-10-15T15:12:00Z" w16du:dateUtc="2024-10-15T09:42:00Z">
              <w:rPr>
                <w:b/>
                <w:bCs/>
              </w:rPr>
            </w:rPrChange>
          </w:rPr>
          <w:t xml:space="preserve"> .onmicrosoft.com </w:t>
        </w:r>
        <w:r w:rsidRPr="00C61FE6">
          <w:rPr>
            <w:lang w:val="de-DE"/>
            <w:rPrChange w:id="558" w:author="Sanket Joshi" w:date="2024-10-15T15:12:00Z" w16du:dateUtc="2024-10-15T09:42:00Z">
              <w:rPr/>
            </w:rPrChange>
          </w:rPr>
          <w:t xml:space="preserve">und dem Benutzerkennwort an. (Ersetzen Sie WWLxXXXXXX durch den Präfix Ihres Mandanten, der auf der Registerkarte Ressourcen </w:t>
        </w:r>
        <w:commentRangeStart w:id="559"/>
        <w:commentRangeEnd w:id="559"/>
        <w:r>
          <w:rPr>
            <w:rStyle w:val="CommentReference"/>
          </w:rPr>
          <w:commentReference w:id="559"/>
        </w:r>
        <w:r w:rsidRPr="00C61FE6">
          <w:rPr>
            <w:lang w:val="de-DE"/>
            <w:rPrChange w:id="560" w:author="Sanket Joshi" w:date="2024-10-15T15:12:00Z" w16du:dateUtc="2024-10-15T09:42:00Z">
              <w:rPr/>
            </w:rPrChange>
          </w:rPr>
          <w:t xml:space="preserve"> angegeben ist)</w:t>
        </w:r>
      </w:ins>
      <w:del w:id="561" w:author="Dharti Jagani" w:date="2024-08-19T18:29:00Z" w16du:dateUtc="2024-08-19T12:59:00Z">
        <w:r w:rsidR="0087010C" w:rsidRPr="00C61FE6" w:rsidDel="004B165A">
          <w:rPr>
            <w:lang w:val="de-DE"/>
            <w:rPrChange w:id="562" w:author="Sanket Joshi" w:date="2024-10-15T15:12:00Z" w16du:dateUtc="2024-10-15T09:42:00Z">
              <w:rPr/>
            </w:rPrChange>
          </w:rPr>
          <w:delText>Sign in with the username </w:delText>
        </w:r>
        <w:r w:rsidR="0087010C" w:rsidRPr="00C61FE6" w:rsidDel="004B165A">
          <w:rPr>
            <w:b/>
            <w:bCs/>
            <w:lang w:val="de-DE"/>
            <w:rPrChange w:id="563" w:author="Sanket Joshi" w:date="2024-10-15T15:12:00Z" w16du:dateUtc="2024-10-15T09:42:00Z">
              <w:rPr>
                <w:b/>
                <w:bCs/>
              </w:rPr>
            </w:rPrChange>
          </w:rPr>
          <w:delText>brookeg@M365xXXXXXX.onmicrosoft.com</w:delText>
        </w:r>
        <w:r w:rsidR="0087010C" w:rsidRPr="00C61FE6" w:rsidDel="004B165A">
          <w:rPr>
            <w:lang w:val="de-DE"/>
            <w:rPrChange w:id="564" w:author="Sanket Joshi" w:date="2024-10-15T15:12:00Z" w16du:dateUtc="2024-10-15T09:42:00Z">
              <w:rPr/>
            </w:rPrChange>
          </w:rPr>
          <w:delText>and the password </w:delText>
        </w:r>
        <w:r w:rsidR="0087010C" w:rsidRPr="00C61FE6" w:rsidDel="004B165A">
          <w:rPr>
            <w:b/>
            <w:bCs/>
            <w:lang w:val="de-DE"/>
            <w:rPrChange w:id="565" w:author="Sanket Joshi" w:date="2024-10-15T15:12:00Z" w16du:dateUtc="2024-10-15T09:42:00Z">
              <w:rPr>
                <w:b/>
                <w:bCs/>
              </w:rPr>
            </w:rPrChange>
          </w:rPr>
          <w:delText>Pa55.w0rd@123</w:delText>
        </w:r>
        <w:r w:rsidR="0087010C" w:rsidRPr="00C61FE6" w:rsidDel="004B165A">
          <w:rPr>
            <w:lang w:val="de-DE"/>
            <w:rPrChange w:id="566" w:author="Sanket Joshi" w:date="2024-10-15T15:12:00Z" w16du:dateUtc="2024-10-15T09:42:00Z">
              <w:rPr/>
            </w:rPrChange>
          </w:rPr>
          <w:delText>. (replace M365xXXXXXX with your tenant prefix given on the resources tab)</w:delText>
        </w:r>
      </w:del>
      <w:r w:rsidR="0087010C" w:rsidRPr="00C61FE6">
        <w:rPr>
          <w:lang w:val="de-DE"/>
          <w:rPrChange w:id="567" w:author="Sanket Joshi" w:date="2024-10-15T15:12:00Z" w16du:dateUtc="2024-10-15T09:42:00Z">
            <w:rPr/>
          </w:rPrChange>
        </w:rPr>
        <w:t xml:space="preserve"> . Wenn Sie zur Bestätigung aufgefordert werden, klicken Sie auf </w:t>
      </w:r>
      <w:r w:rsidR="0087010C" w:rsidRPr="00C61FE6">
        <w:rPr>
          <w:b/>
          <w:bCs/>
          <w:lang w:val="de-DE"/>
          <w:rPrChange w:id="568" w:author="Sanket Joshi" w:date="2024-10-15T15:12:00Z" w16du:dateUtc="2024-10-15T09:42:00Z">
            <w:rPr/>
          </w:rPrChange>
        </w:rPr>
        <w:t>Ja</w:t>
      </w:r>
      <w:ins w:id="569" w:author="Dharti Jagani" w:date="2024-08-19T18:30:00Z" w16du:dateUtc="2024-08-19T13:00:00Z">
        <w:r w:rsidR="00704D5B" w:rsidRPr="00C61FE6">
          <w:rPr>
            <w:lang w:val="de-DE"/>
            <w:rPrChange w:id="570" w:author="Sanket Joshi" w:date="2024-10-15T15:12:00Z" w16du:dateUtc="2024-10-15T09:42:00Z">
              <w:rPr/>
            </w:rPrChange>
          </w:rPr>
          <w:t>.</w:t>
        </w:r>
      </w:ins>
      <w:del w:id="571" w:author="Dharti Jagani" w:date="2024-08-19T18:30:00Z" w16du:dateUtc="2024-08-19T13:00:00Z">
        <w:r w:rsidR="0087010C" w:rsidRPr="00C61FE6" w:rsidDel="00704D5B">
          <w:rPr>
            <w:lang w:val="de-DE"/>
            <w:rPrChange w:id="572" w:author="Sanket Joshi" w:date="2024-10-15T15:12:00Z" w16du:dateUtc="2024-10-15T09:42:00Z">
              <w:rPr/>
            </w:rPrChange>
          </w:rPr>
          <w:delText>.</w:delText>
        </w:r>
      </w:del>
    </w:p>
    <w:p w14:paraId="4B06EF1D" w14:textId="77777777" w:rsidR="00666E9C" w:rsidRPr="00C61FE6" w:rsidRDefault="000643A5">
      <w:pPr>
        <w:pStyle w:val="ListParagraph"/>
        <w:numPr>
          <w:ilvl w:val="0"/>
          <w:numId w:val="4"/>
        </w:numPr>
        <w:rPr>
          <w:del w:id="573" w:author="Dharti Jagani" w:date="2024-08-19T18:30:00Z" w16du:dateUtc="2024-08-19T13:00:00Z"/>
          <w:lang w:val="de-DE"/>
          <w:rPrChange w:id="574" w:author="Sanket Joshi" w:date="2024-10-15T15:12:00Z" w16du:dateUtc="2024-10-15T09:42:00Z">
            <w:rPr>
              <w:del w:id="575" w:author="Dharti Jagani" w:date="2024-08-19T18:30:00Z" w16du:dateUtc="2024-08-19T13:00:00Z"/>
            </w:rPr>
          </w:rPrChange>
        </w:rPr>
        <w:pPrChange w:id="576" w:author="Dharti Jagani" w:date="2024-08-19T18:30:00Z" w16du:dateUtc="2024-08-19T13:00:00Z">
          <w:pPr/>
        </w:pPrChange>
      </w:pPr>
      <w:del w:id="577" w:author="Dharti Jagani" w:date="2024-08-19T18:30:00Z" w16du:dateUtc="2024-08-19T13:00:00Z">
        <w:r w:rsidRPr="0087010C" w:rsidDel="00704D5B">
          <w:lastRenderedPageBreak/>
          <w:fldChar w:fldCharType="begin"/>
        </w:r>
        <w:r w:rsidRPr="00C61FE6" w:rsidDel="00704D5B">
          <w:rPr>
            <w:lang w:val="de-DE"/>
            <w:rPrChange w:id="578" w:author="Sanket Joshi" w:date="2024-10-15T15:12:00Z" w16du:dateUtc="2024-10-15T09:42:00Z">
              <w:rPr/>
            </w:rPrChange>
          </w:rPr>
          <w:delInstrText xml:space="preserve"> INCLUDEPICTURE "https://labondemand.blob.core.windows.net/content/lab149520/instructions237223%5CMedia7%5Cimage43.png" \* MERGEFORMATINET </w:delInstrText>
        </w:r>
        <w:r w:rsidRPr="0087010C" w:rsidDel="00704D5B">
          <w:fldChar w:fldCharType="separate"/>
        </w:r>
        <w:r w:rsidRPr="0087010C" w:rsidDel="00704D5B">
          <w:rPr>
            <w:noProof/>
          </w:rPr>
          <w:drawing>
            <wp:inline distT="0" distB="0" distL="0" distR="0" wp14:anchorId="6ED371F2" wp14:editId="688E8857">
              <wp:extent cx="5731510" cy="4164330"/>
              <wp:effectExtent l="0" t="0" r="0" b="1270"/>
              <wp:docPr id="1643854297" name="Picture 245"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A screenshot of a computer 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164330"/>
                      </a:xfrm>
                      <a:prstGeom prst="rect">
                        <a:avLst/>
                      </a:prstGeom>
                      <a:noFill/>
                      <a:ln>
                        <a:noFill/>
                      </a:ln>
                    </pic:spPr>
                  </pic:pic>
                </a:graphicData>
              </a:graphic>
            </wp:inline>
          </w:drawing>
        </w:r>
        <w:r w:rsidRPr="0087010C" w:rsidDel="00704D5B">
          <w:fldChar w:fldCharType="end"/>
        </w:r>
      </w:del>
    </w:p>
    <w:p w14:paraId="64101A6D" w14:textId="77777777" w:rsidR="00666E9C" w:rsidRPr="00C61FE6" w:rsidRDefault="000643A5">
      <w:pPr>
        <w:pStyle w:val="ListParagraph"/>
        <w:numPr>
          <w:ilvl w:val="0"/>
          <w:numId w:val="4"/>
        </w:numPr>
        <w:rPr>
          <w:lang w:val="de-DE"/>
          <w:rPrChange w:id="579" w:author="Sanket Joshi" w:date="2024-10-15T15:12:00Z" w16du:dateUtc="2024-10-15T09:42:00Z">
            <w:rPr/>
          </w:rPrChange>
        </w:rPr>
        <w:pPrChange w:id="580" w:author="Dharti Jagani" w:date="2024-08-19T18:30:00Z" w16du:dateUtc="2024-08-19T13:00:00Z">
          <w:pPr/>
        </w:pPrChange>
      </w:pPr>
      <w:del w:id="581" w:author="Dharti Jagani" w:date="2024-08-19T18:30:00Z" w16du:dateUtc="2024-08-19T13:00:00Z">
        <w:r w:rsidRPr="0087010C" w:rsidDel="00704D5B">
          <w:fldChar w:fldCharType="begin"/>
        </w:r>
        <w:r w:rsidRPr="00C61FE6" w:rsidDel="00704D5B">
          <w:rPr>
            <w:lang w:val="de-DE"/>
            <w:rPrChange w:id="582" w:author="Sanket Joshi" w:date="2024-10-15T15:12:00Z" w16du:dateUtc="2024-10-15T09:42:00Z">
              <w:rPr/>
            </w:rPrChange>
          </w:rPr>
          <w:delInstrText xml:space="preserve"> INCLUDEPICTURE "https://labondemand.blob.core.windows.net/content/lab149520/instructions237223%5CMedia7%5Cimage44.png" \* MERGEFORMATINET </w:delInstrText>
        </w:r>
        <w:r w:rsidRPr="0087010C" w:rsidDel="00704D5B">
          <w:fldChar w:fldCharType="separate"/>
        </w:r>
        <w:r w:rsidRPr="0087010C" w:rsidDel="00704D5B">
          <w:rPr>
            <w:noProof/>
          </w:rPr>
          <w:drawing>
            <wp:inline distT="0" distB="0" distL="0" distR="0" wp14:anchorId="40C743EE" wp14:editId="64BBEB53">
              <wp:extent cx="5731510" cy="3582035"/>
              <wp:effectExtent l="0" t="0" r="0" b="0"/>
              <wp:docPr id="108221492" name="Picture 244" descr="A picture containing software, multimedia software, computer icon, graphics softwar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A picture containing software, multimedia software, computer icon, graphics software 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704D5B">
          <w:fldChar w:fldCharType="end"/>
        </w:r>
      </w:del>
    </w:p>
    <w:p w14:paraId="58D2C135" w14:textId="77777777" w:rsidR="00666E9C" w:rsidRPr="00C61FE6" w:rsidRDefault="000643A5">
      <w:pPr>
        <w:pStyle w:val="ListParagraph"/>
        <w:numPr>
          <w:ilvl w:val="0"/>
          <w:numId w:val="4"/>
        </w:numPr>
        <w:rPr>
          <w:del w:id="583" w:author="Dharti Jagani" w:date="2024-08-19T18:33:00Z" w16du:dateUtc="2024-08-19T13:03:00Z"/>
          <w:lang w:val="de-DE"/>
          <w:rPrChange w:id="584" w:author="Sanket Joshi" w:date="2024-10-15T15:12:00Z" w16du:dateUtc="2024-10-15T09:42:00Z">
            <w:rPr>
              <w:del w:id="585" w:author="Dharti Jagani" w:date="2024-08-19T18:33:00Z" w16du:dateUtc="2024-08-19T13:03:00Z"/>
            </w:rPr>
          </w:rPrChange>
        </w:rPr>
        <w:pPrChange w:id="586" w:author="Dharti Jagani" w:date="2024-08-19T18:14:00Z" w16du:dateUtc="2024-08-19T12:44:00Z">
          <w:pPr>
            <w:pStyle w:val="ListParagraph"/>
            <w:numPr>
              <w:numId w:val="6"/>
            </w:numPr>
            <w:tabs>
              <w:tab w:val="num" w:pos="720"/>
            </w:tabs>
            <w:ind w:hanging="360"/>
          </w:pPr>
        </w:pPrChange>
      </w:pPr>
      <w:commentRangeStart w:id="587"/>
      <w:commentRangeStart w:id="588"/>
      <w:r w:rsidRPr="00C61FE6">
        <w:rPr>
          <w:lang w:val="de-DE"/>
          <w:rPrChange w:id="589" w:author="Sanket Joshi" w:date="2024-10-15T15:12:00Z" w16du:dateUtc="2024-10-15T09:42:00Z">
            <w:rPr/>
          </w:rPrChange>
        </w:rPr>
        <w:t>Öffnen Sie die RDP-Datei von Adele</w:t>
      </w:r>
      <w:del w:id="590" w:author="Dharti Jagani" w:date="2024-08-19T18:33:00Z" w16du:dateUtc="2024-08-19T13:03:00Z">
        <w:r w:rsidRPr="00C61FE6" w:rsidDel="00E84F36">
          <w:rPr>
            <w:highlight w:val="yellow"/>
            <w:lang w:val="de-DE"/>
            <w:rPrChange w:id="591" w:author="Sanket Joshi" w:date="2024-10-15T15:12:00Z" w16du:dateUtc="2024-10-15T09:42:00Z">
              <w:rPr/>
            </w:rPrChange>
          </w:rPr>
          <w:delText xml:space="preserve">Chris’s </w:delText>
        </w:r>
      </w:del>
      <w:ins w:id="592" w:author="Dharti Jagani" w:date="2024-08-19T18:33:00Z" w16du:dateUtc="2024-08-19T13:03:00Z">
        <w:r w:rsidR="00E84F36" w:rsidRPr="00C61FE6">
          <w:rPr>
            <w:highlight w:val="yellow"/>
            <w:lang w:val="de-DE"/>
            <w:rPrChange w:id="593" w:author="Sanket Joshi" w:date="2024-10-15T15:12:00Z" w16du:dateUtc="2024-10-15T09:42:00Z">
              <w:rPr/>
            </w:rPrChange>
          </w:rPr>
          <w:t xml:space="preserve">'s </w:t>
        </w:r>
      </w:ins>
      <w:r w:rsidRPr="00C61FE6">
        <w:rPr>
          <w:lang w:val="de-DE"/>
          <w:rPrChange w:id="594" w:author="Sanket Joshi" w:date="2024-10-15T15:12:00Z" w16du:dateUtc="2024-10-15T09:42:00Z">
            <w:rPr/>
          </w:rPrChange>
        </w:rPr>
        <w:t>Gerät und folgen Sie denselben 1 bis 19 Schritten wie bei Patti</w:t>
      </w:r>
      <w:del w:id="595" w:author="Dharti Jagani" w:date="2024-08-19T18:32:00Z" w16du:dateUtc="2024-08-19T13:02:00Z">
        <w:r w:rsidRPr="00C61FE6" w:rsidDel="00E84F36">
          <w:rPr>
            <w:highlight w:val="yellow"/>
            <w:lang w:val="de-DE"/>
            <w:rPrChange w:id="596" w:author="Sanket Joshi" w:date="2024-10-15T15:12:00Z" w16du:dateUtc="2024-10-15T09:42:00Z">
              <w:rPr/>
            </w:rPrChange>
          </w:rPr>
          <w:delText xml:space="preserve">Brooke’s </w:delText>
        </w:r>
      </w:del>
      <w:ins w:id="597" w:author="Dharti Jagani" w:date="2024-08-19T18:32:00Z" w16du:dateUtc="2024-08-19T13:02:00Z">
        <w:r w:rsidR="00E84F36" w:rsidRPr="00C61FE6">
          <w:rPr>
            <w:highlight w:val="yellow"/>
            <w:lang w:val="de-DE"/>
            <w:rPrChange w:id="598" w:author="Sanket Joshi" w:date="2024-10-15T15:12:00Z" w16du:dateUtc="2024-10-15T09:42:00Z">
              <w:rPr/>
            </w:rPrChange>
          </w:rPr>
          <w:t xml:space="preserve">'s </w:t>
        </w:r>
      </w:ins>
      <w:r w:rsidRPr="00C61FE6">
        <w:rPr>
          <w:lang w:val="de-DE"/>
          <w:rPrChange w:id="599" w:author="Sanket Joshi" w:date="2024-10-15T15:12:00Z" w16du:dateUtc="2024-10-15T09:42:00Z">
            <w:rPr/>
          </w:rPrChange>
        </w:rPr>
        <w:t xml:space="preserve">Gerät, um das Gerät bei </w:t>
      </w:r>
      <w:del w:id="600" w:author="Dharti Jagani" w:date="2024-08-19T18:33:00Z" w16du:dateUtc="2024-08-19T13:03:00Z">
        <w:r w:rsidRPr="00C61FE6" w:rsidDel="00E84F36">
          <w:rPr>
            <w:lang w:val="de-DE"/>
            <w:rPrChange w:id="601" w:author="Sanket Joshi" w:date="2024-10-15T15:12:00Z" w16du:dateUtc="2024-10-15T09:42:00Z">
              <w:rPr/>
            </w:rPrChange>
          </w:rPr>
          <w:delText>Azure AD</w:delText>
        </w:r>
      </w:del>
      <w:ins w:id="602" w:author="Dharti Jagani" w:date="2024-08-19T18:33:00Z" w16du:dateUtc="2024-08-19T13:03:00Z">
        <w:r w:rsidR="00E84F36" w:rsidRPr="00C61FE6">
          <w:rPr>
            <w:lang w:val="de-DE"/>
            <w:rPrChange w:id="603" w:author="Sanket Joshi" w:date="2024-10-15T15:12:00Z" w16du:dateUtc="2024-10-15T09:42:00Z">
              <w:rPr/>
            </w:rPrChange>
          </w:rPr>
          <w:t>Microsoft Entra ID</w:t>
        </w:r>
      </w:ins>
      <w:r w:rsidRPr="00C61FE6">
        <w:rPr>
          <w:lang w:val="de-DE"/>
          <w:rPrChange w:id="604" w:author="Sanket Joshi" w:date="2024-10-15T15:12:00Z" w16du:dateUtc="2024-10-15T09:42:00Z">
            <w:rPr/>
          </w:rPrChange>
        </w:rPr>
        <w:t xml:space="preserve"> anzumelden. Melden Sie sich in der Anmeldeaufforderung mit dem Benutzernamen </w:t>
      </w:r>
      <w:ins w:id="605" w:author="Dharti Jagani" w:date="2024-08-19T18:32:00Z" w16du:dateUtc="2024-08-19T13:02:00Z">
        <w:r w:rsidR="00E84F36" w:rsidRPr="00C61FE6">
          <w:rPr>
            <w:b/>
            <w:bCs/>
            <w:highlight w:val="yellow"/>
            <w:lang w:val="de-DE"/>
            <w:rPrChange w:id="606" w:author="Sanket Joshi" w:date="2024-10-15T15:12:00Z" w16du:dateUtc="2024-10-15T09:42:00Z">
              <w:rPr>
                <w:b/>
                <w:bCs/>
              </w:rPr>
            </w:rPrChange>
          </w:rPr>
          <w:t>adelev</w:t>
        </w:r>
      </w:ins>
      <w:del w:id="607" w:author="Dharti Jagani" w:date="2024-08-19T18:32:00Z" w16du:dateUtc="2024-08-19T13:02:00Z">
        <w:r w:rsidRPr="00C61FE6" w:rsidDel="00D77F84">
          <w:rPr>
            <w:b/>
            <w:bCs/>
            <w:highlight w:val="yellow"/>
            <w:lang w:val="de-DE"/>
            <w:rPrChange w:id="608" w:author="Sanket Joshi" w:date="2024-10-15T15:12:00Z" w16du:dateUtc="2024-10-15T09:42:00Z">
              <w:rPr>
                <w:b/>
                <w:bCs/>
              </w:rPr>
            </w:rPrChange>
          </w:rPr>
          <w:delText>chris</w:delText>
        </w:r>
      </w:del>
      <w:ins w:id="609" w:author="Dharti Jagani" w:date="2024-08-19T18:32:00Z" w16du:dateUtc="2024-08-19T13:02:00Z">
        <w:r w:rsidR="00E84F36" w:rsidRPr="00C61FE6">
          <w:rPr>
            <w:b/>
            <w:bCs/>
            <w:highlight w:val="yellow"/>
            <w:lang w:val="de-DE"/>
            <w:rPrChange w:id="610" w:author="Sanket Joshi" w:date="2024-10-15T15:12:00Z" w16du:dateUtc="2024-10-15T09:42:00Z">
              <w:rPr>
                <w:b/>
                <w:bCs/>
              </w:rPr>
            </w:rPrChange>
          </w:rPr>
          <w:t xml:space="preserve"> @WWL</w:t>
        </w:r>
      </w:ins>
      <w:del w:id="611" w:author="Dharti Jagani" w:date="2024-08-19T18:32:00Z" w16du:dateUtc="2024-08-19T13:02:00Z">
        <w:r w:rsidRPr="00C61FE6" w:rsidDel="00E84F36">
          <w:rPr>
            <w:b/>
            <w:bCs/>
            <w:highlight w:val="yellow"/>
            <w:lang w:val="de-DE"/>
            <w:rPrChange w:id="612" w:author="Sanket Joshi" w:date="2024-10-15T15:12:00Z" w16du:dateUtc="2024-10-15T09:42:00Z">
              <w:rPr>
                <w:b/>
                <w:bCs/>
              </w:rPr>
            </w:rPrChange>
          </w:rPr>
          <w:delText>M365</w:delText>
        </w:r>
      </w:del>
      <w:r w:rsidRPr="00C61FE6">
        <w:rPr>
          <w:b/>
          <w:bCs/>
          <w:highlight w:val="yellow"/>
          <w:lang w:val="de-DE"/>
          <w:rPrChange w:id="613" w:author="Sanket Joshi" w:date="2024-10-15T15:12:00Z" w16du:dateUtc="2024-10-15T09:42:00Z">
            <w:rPr>
              <w:b/>
              <w:bCs/>
            </w:rPr>
          </w:rPrChange>
        </w:rPr>
        <w:t xml:space="preserve"> xXXXXXX.onmicrosoft.com </w:t>
      </w:r>
      <w:r w:rsidRPr="00C61FE6">
        <w:rPr>
          <w:highlight w:val="yellow"/>
          <w:lang w:val="de-DE"/>
          <w:rPrChange w:id="614" w:author="Sanket Joshi" w:date="2024-10-15T15:12:00Z" w16du:dateUtc="2024-10-15T09:42:00Z">
            <w:rPr/>
          </w:rPrChange>
        </w:rPr>
        <w:t>und dem Benutzerkennwort</w:t>
      </w:r>
      <w:del w:id="615" w:author="Dharti Jagani" w:date="2024-08-19T18:32:00Z" w16du:dateUtc="2024-08-19T13:02:00Z">
        <w:r w:rsidRPr="00C61FE6" w:rsidDel="00E84F36">
          <w:rPr>
            <w:highlight w:val="yellow"/>
            <w:lang w:val="de-DE"/>
            <w:rPrChange w:id="616" w:author="Sanket Joshi" w:date="2024-10-15T15:12:00Z" w16du:dateUtc="2024-10-15T09:42:00Z">
              <w:rPr/>
            </w:rPrChange>
          </w:rPr>
          <w:delText> </w:delText>
        </w:r>
        <w:r w:rsidRPr="00C61FE6" w:rsidDel="00E84F36">
          <w:rPr>
            <w:b/>
            <w:bCs/>
            <w:highlight w:val="yellow"/>
            <w:lang w:val="de-DE"/>
            <w:rPrChange w:id="617" w:author="Sanket Joshi" w:date="2024-10-15T15:12:00Z" w16du:dateUtc="2024-10-15T09:42:00Z">
              <w:rPr>
                <w:b/>
                <w:bCs/>
              </w:rPr>
            </w:rPrChange>
          </w:rPr>
          <w:delText>Pa55.w0rd@123</w:delText>
        </w:r>
        <w:r w:rsidRPr="00C61FE6" w:rsidDel="00E84F36">
          <w:rPr>
            <w:highlight w:val="yellow"/>
            <w:lang w:val="de-DE"/>
            <w:rPrChange w:id="618" w:author="Sanket Joshi" w:date="2024-10-15T15:12:00Z" w16du:dateUtc="2024-10-15T09:42:00Z">
              <w:rPr/>
            </w:rPrChange>
          </w:rPr>
          <w:delText>.</w:delText>
        </w:r>
      </w:del>
      <w:r w:rsidRPr="00C61FE6">
        <w:rPr>
          <w:lang w:val="de-DE"/>
          <w:rPrChange w:id="619" w:author="Sanket Joshi" w:date="2024-10-15T15:12:00Z" w16du:dateUtc="2024-10-15T09:42:00Z">
            <w:rPr/>
          </w:rPrChange>
        </w:rPr>
        <w:t xml:space="preserve"> an (ersetzen Sie </w:t>
      </w:r>
      <w:ins w:id="620" w:author="Dharti Jagani" w:date="2024-08-19T18:32:00Z" w16du:dateUtc="2024-08-19T13:02:00Z">
        <w:r w:rsidR="00E84F36" w:rsidRPr="00C61FE6">
          <w:rPr>
            <w:highlight w:val="yellow"/>
            <w:lang w:val="de-DE"/>
            <w:rPrChange w:id="621" w:author="Sanket Joshi" w:date="2024-10-15T15:12:00Z" w16du:dateUtc="2024-10-15T09:42:00Z">
              <w:rPr/>
            </w:rPrChange>
          </w:rPr>
          <w:t>WWL</w:t>
        </w:r>
      </w:ins>
      <w:del w:id="622" w:author="Dharti Jagani" w:date="2024-08-19T18:32:00Z" w16du:dateUtc="2024-08-19T13:02:00Z">
        <w:r w:rsidRPr="00C61FE6" w:rsidDel="00E84F36">
          <w:rPr>
            <w:highlight w:val="yellow"/>
            <w:lang w:val="de-DE"/>
            <w:rPrChange w:id="623" w:author="Sanket Joshi" w:date="2024-10-15T15:12:00Z" w16du:dateUtc="2024-10-15T09:42:00Z">
              <w:rPr/>
            </w:rPrChange>
          </w:rPr>
          <w:delText>M365</w:delText>
        </w:r>
      </w:del>
      <w:r w:rsidRPr="00C61FE6">
        <w:rPr>
          <w:lang w:val="de-DE"/>
          <w:rPrChange w:id="624" w:author="Sanket Joshi" w:date="2024-10-15T15:12:00Z" w16du:dateUtc="2024-10-15T09:42:00Z">
            <w:rPr/>
          </w:rPrChange>
        </w:rPr>
        <w:t xml:space="preserve"> </w:t>
      </w:r>
      <w:r w:rsidRPr="00C61FE6">
        <w:rPr>
          <w:lang w:val="de-DE"/>
          <w:rPrChange w:id="625" w:author="Sanket Joshi" w:date="2024-10-15T15:12:00Z" w16du:dateUtc="2024-10-15T09:42:00Z">
            <w:rPr/>
          </w:rPrChange>
        </w:rPr>
        <w:lastRenderedPageBreak/>
        <w:t>xXXXXXX mit dem auf der Registerkarte Ressourcen angegebenen Präfix Ihres Mandanten).</w:t>
      </w:r>
      <w:commentRangeEnd w:id="587"/>
      <w:r w:rsidR="00D012F8">
        <w:rPr>
          <w:rStyle w:val="CommentReference"/>
        </w:rPr>
        <w:commentReference w:id="587"/>
      </w:r>
      <w:commentRangeEnd w:id="588"/>
      <w:r w:rsidR="00D012F8">
        <w:rPr>
          <w:rStyle w:val="CommentReference"/>
        </w:rPr>
        <w:commentReference w:id="588"/>
      </w:r>
    </w:p>
    <w:p w14:paraId="661EB8C2" w14:textId="77777777" w:rsidR="00666E9C" w:rsidRPr="00C61FE6" w:rsidRDefault="000643A5">
      <w:pPr>
        <w:pStyle w:val="ListParagraph"/>
        <w:numPr>
          <w:ilvl w:val="0"/>
          <w:numId w:val="4"/>
        </w:numPr>
        <w:rPr>
          <w:lang w:val="de-DE"/>
          <w:rPrChange w:id="626" w:author="Sanket Joshi" w:date="2024-10-15T15:12:00Z" w16du:dateUtc="2024-10-15T09:42:00Z">
            <w:rPr/>
          </w:rPrChange>
        </w:rPr>
        <w:pPrChange w:id="627" w:author="Dharti Jagani" w:date="2024-08-19T18:33:00Z" w16du:dateUtc="2024-08-19T13:03:00Z">
          <w:pPr/>
        </w:pPrChange>
      </w:pPr>
      <w:del w:id="628" w:author="Dharti Jagani" w:date="2024-08-19T18:33:00Z" w16du:dateUtc="2024-08-19T13:03:00Z">
        <w:r w:rsidRPr="0087010C" w:rsidDel="00E84F36">
          <w:fldChar w:fldCharType="begin"/>
        </w:r>
        <w:r w:rsidRPr="00C61FE6" w:rsidDel="00E84F36">
          <w:rPr>
            <w:lang w:val="de-DE"/>
            <w:rPrChange w:id="629" w:author="Sanket Joshi" w:date="2024-10-15T15:12:00Z" w16du:dateUtc="2024-10-15T09:42:00Z">
              <w:rPr/>
            </w:rPrChange>
          </w:rPr>
          <w:delInstrText xml:space="preserve"> INCLUDEPICTURE "https://labondemand.blob.core.windows.net/content/lab149520/instructions237223%5CMedia7%5Cimage45.png" \* MERGEFORMATINET </w:delInstrText>
        </w:r>
        <w:r w:rsidRPr="0087010C" w:rsidDel="00E84F36">
          <w:fldChar w:fldCharType="separate"/>
        </w:r>
        <w:r w:rsidRPr="0087010C" w:rsidDel="00E84F36">
          <w:rPr>
            <w:noProof/>
          </w:rPr>
          <w:drawing>
            <wp:inline distT="0" distB="0" distL="0" distR="0" wp14:anchorId="3785D468" wp14:editId="20367890">
              <wp:extent cx="5731510" cy="3582035"/>
              <wp:effectExtent l="0" t="0" r="0" b="0"/>
              <wp:docPr id="875459543" name="Picture 243"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A screenshot of a computer 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E84F36">
          <w:fldChar w:fldCharType="end"/>
        </w:r>
      </w:del>
    </w:p>
    <w:p w14:paraId="43A2DF97" w14:textId="77777777" w:rsidR="00666E9C" w:rsidRPr="00C61FE6" w:rsidRDefault="000643A5">
      <w:pPr>
        <w:pStyle w:val="ListParagraph"/>
        <w:numPr>
          <w:ilvl w:val="0"/>
          <w:numId w:val="4"/>
        </w:numPr>
        <w:rPr>
          <w:del w:id="630" w:author="Dharti Jagani" w:date="2024-08-19T18:37:00Z" w16du:dateUtc="2024-08-19T13:07:00Z"/>
          <w:lang w:val="de-DE"/>
          <w:rPrChange w:id="631" w:author="Sanket Joshi" w:date="2024-10-15T15:12:00Z" w16du:dateUtc="2024-10-15T09:42:00Z">
            <w:rPr>
              <w:del w:id="632" w:author="Dharti Jagani" w:date="2024-08-19T18:37:00Z" w16du:dateUtc="2024-08-19T13:07:00Z"/>
            </w:rPr>
          </w:rPrChange>
        </w:rPr>
        <w:pPrChange w:id="633" w:author="Dharti Jagani" w:date="2024-08-19T18:14:00Z" w16du:dateUtc="2024-08-19T12:44:00Z">
          <w:pPr>
            <w:pStyle w:val="ListParagraph"/>
            <w:numPr>
              <w:numId w:val="6"/>
            </w:numPr>
            <w:tabs>
              <w:tab w:val="num" w:pos="720"/>
            </w:tabs>
            <w:ind w:hanging="360"/>
          </w:pPr>
        </w:pPrChange>
      </w:pPr>
      <w:commentRangeStart w:id="634"/>
      <w:r w:rsidRPr="00C61FE6">
        <w:rPr>
          <w:lang w:val="de-DE"/>
          <w:rPrChange w:id="635" w:author="Sanket Joshi" w:date="2024-10-15T15:12:00Z" w16du:dateUtc="2024-10-15T09:42:00Z">
            <w:rPr/>
          </w:rPrChange>
        </w:rPr>
        <w:t xml:space="preserve">Öffnen Sie die RDP-Datei von </w:t>
      </w:r>
      <w:del w:id="636" w:author="Dharti Jagani" w:date="2024-08-19T18:33:00Z" w16du:dateUtc="2024-08-19T13:03:00Z">
        <w:r w:rsidRPr="00C61FE6" w:rsidDel="00D012F8">
          <w:rPr>
            <w:highlight w:val="yellow"/>
            <w:lang w:val="de-DE"/>
            <w:rPrChange w:id="637" w:author="Sanket Joshi" w:date="2024-10-15T15:12:00Z" w16du:dateUtc="2024-10-15T09:42:00Z">
              <w:rPr/>
            </w:rPrChange>
          </w:rPr>
          <w:delText xml:space="preserve">Connie’s </w:delText>
        </w:r>
      </w:del>
      <w:ins w:id="638" w:author="Dharti Jagani" w:date="2024-08-19T18:33:00Z" w16du:dateUtc="2024-08-19T13:03:00Z">
        <w:r w:rsidR="00D012F8" w:rsidRPr="00C61FE6">
          <w:rPr>
            <w:highlight w:val="yellow"/>
            <w:lang w:val="de-DE"/>
            <w:rPrChange w:id="639" w:author="Sanket Joshi" w:date="2024-10-15T15:12:00Z" w16du:dateUtc="2024-10-15T09:42:00Z">
              <w:rPr/>
            </w:rPrChange>
          </w:rPr>
          <w:t xml:space="preserve">Christies </w:t>
        </w:r>
      </w:ins>
      <w:r w:rsidRPr="00C61FE6">
        <w:rPr>
          <w:lang w:val="de-DE"/>
          <w:rPrChange w:id="640" w:author="Sanket Joshi" w:date="2024-10-15T15:12:00Z" w16du:dateUtc="2024-10-15T09:42:00Z">
            <w:rPr/>
          </w:rPrChange>
        </w:rPr>
        <w:t>Gerät und führen Sie die gleichen 1 bis 19 Schritte aus wie bei</w:t>
      </w:r>
      <w:del w:id="641" w:author="Dharti Jagani" w:date="2024-08-19T18:34:00Z" w16du:dateUtc="2024-08-19T13:04:00Z">
        <w:r w:rsidRPr="00C61FE6" w:rsidDel="00D012F8">
          <w:rPr>
            <w:highlight w:val="yellow"/>
            <w:lang w:val="de-DE"/>
            <w:rPrChange w:id="642" w:author="Sanket Joshi" w:date="2024-10-15T15:12:00Z" w16du:dateUtc="2024-10-15T09:42:00Z">
              <w:rPr/>
            </w:rPrChange>
          </w:rPr>
          <w:delText xml:space="preserve">Brooke’s </w:delText>
        </w:r>
      </w:del>
      <w:r w:rsidRPr="00C61FE6">
        <w:rPr>
          <w:lang w:val="de-DE"/>
          <w:rPrChange w:id="643" w:author="Sanket Joshi" w:date="2024-10-15T15:12:00Z" w16du:dateUtc="2024-10-15T09:42:00Z">
            <w:rPr/>
          </w:rPrChange>
        </w:rPr>
        <w:t xml:space="preserve"> Pattis Gerät, um das Gerät in Azure AD anzumelden. Melden Sie sich in der Anmeldeaufforderung mit dem Benutzernamen </w:t>
      </w:r>
      <w:ins w:id="644" w:author="Dharti Jagani" w:date="2024-08-19T18:34:00Z" w16du:dateUtc="2024-08-19T13:04:00Z">
        <w:r w:rsidR="00D012F8" w:rsidRPr="00C61FE6">
          <w:rPr>
            <w:b/>
            <w:bCs/>
            <w:highlight w:val="yellow"/>
            <w:lang w:val="de-DE"/>
            <w:rPrChange w:id="645" w:author="Sanket Joshi" w:date="2024-10-15T15:12:00Z" w16du:dateUtc="2024-10-15T09:42:00Z">
              <w:rPr>
                <w:b/>
                <w:bCs/>
              </w:rPr>
            </w:rPrChange>
          </w:rPr>
          <w:t>christiec</w:t>
        </w:r>
      </w:ins>
      <w:del w:id="646" w:author="Dharti Jagani" w:date="2024-08-19T18:33:00Z" w16du:dateUtc="2024-08-19T13:03:00Z">
        <w:r w:rsidRPr="00C61FE6" w:rsidDel="00D012F8">
          <w:rPr>
            <w:b/>
            <w:bCs/>
            <w:highlight w:val="yellow"/>
            <w:lang w:val="de-DE"/>
            <w:rPrChange w:id="647" w:author="Sanket Joshi" w:date="2024-10-15T15:12:00Z" w16du:dateUtc="2024-10-15T09:42:00Z">
              <w:rPr>
                <w:b/>
                <w:bCs/>
              </w:rPr>
            </w:rPrChange>
          </w:rPr>
          <w:delText>conniem</w:delText>
        </w:r>
      </w:del>
      <w:ins w:id="648" w:author="Dharti Jagani" w:date="2024-08-19T18:34:00Z" w16du:dateUtc="2024-08-19T13:04:00Z">
        <w:r w:rsidR="00D012F8" w:rsidRPr="00C61FE6">
          <w:rPr>
            <w:b/>
            <w:bCs/>
            <w:highlight w:val="yellow"/>
            <w:lang w:val="de-DE"/>
            <w:rPrChange w:id="649" w:author="Sanket Joshi" w:date="2024-10-15T15:12:00Z" w16du:dateUtc="2024-10-15T09:42:00Z">
              <w:rPr>
                <w:b/>
                <w:bCs/>
              </w:rPr>
            </w:rPrChange>
          </w:rPr>
          <w:t xml:space="preserve"> @WWL</w:t>
        </w:r>
      </w:ins>
      <w:del w:id="650" w:author="Dharti Jagani" w:date="2024-08-19T18:34:00Z" w16du:dateUtc="2024-08-19T13:04:00Z">
        <w:r w:rsidRPr="00C61FE6" w:rsidDel="00D012F8">
          <w:rPr>
            <w:b/>
            <w:bCs/>
            <w:highlight w:val="yellow"/>
            <w:lang w:val="de-DE"/>
            <w:rPrChange w:id="651" w:author="Sanket Joshi" w:date="2024-10-15T15:12:00Z" w16du:dateUtc="2024-10-15T09:42:00Z">
              <w:rPr>
                <w:b/>
                <w:bCs/>
              </w:rPr>
            </w:rPrChange>
          </w:rPr>
          <w:delText>M365</w:delText>
        </w:r>
      </w:del>
      <w:r w:rsidRPr="00C61FE6">
        <w:rPr>
          <w:b/>
          <w:bCs/>
          <w:highlight w:val="yellow"/>
          <w:lang w:val="de-DE"/>
          <w:rPrChange w:id="652" w:author="Sanket Joshi" w:date="2024-10-15T15:12:00Z" w16du:dateUtc="2024-10-15T09:42:00Z">
            <w:rPr>
              <w:b/>
              <w:bCs/>
            </w:rPr>
          </w:rPrChange>
        </w:rPr>
        <w:t xml:space="preserve"> xXXXXXX.onmicrosoft.com </w:t>
      </w:r>
      <w:r w:rsidRPr="00C61FE6">
        <w:rPr>
          <w:highlight w:val="yellow"/>
          <w:lang w:val="de-DE"/>
          <w:rPrChange w:id="653" w:author="Sanket Joshi" w:date="2024-10-15T15:12:00Z" w16du:dateUtc="2024-10-15T09:42:00Z">
            <w:rPr/>
          </w:rPrChange>
        </w:rPr>
        <w:t xml:space="preserve">und </w:t>
      </w:r>
      <w:ins w:id="654" w:author="Dharti Jagani" w:date="2024-08-19T18:36:00Z" w16du:dateUtc="2024-08-19T13:06:00Z">
        <w:r w:rsidR="00D012F8" w:rsidRPr="00C61FE6">
          <w:rPr>
            <w:highlight w:val="yellow"/>
            <w:lang w:val="de-DE"/>
            <w:rPrChange w:id="655" w:author="Sanket Joshi" w:date="2024-10-15T15:12:00Z" w16du:dateUtc="2024-10-15T09:42:00Z">
              <w:rPr>
                <w:highlight w:val="yellow"/>
              </w:rPr>
            </w:rPrChange>
          </w:rPr>
          <w:t xml:space="preserve">dem </w:t>
        </w:r>
        <w:r w:rsidR="00D012F8" w:rsidRPr="00C61FE6">
          <w:rPr>
            <w:highlight w:val="yellow"/>
            <w:lang w:val="de-DE"/>
            <w:rPrChange w:id="656" w:author="Sanket Joshi" w:date="2024-10-15T15:12:00Z" w16du:dateUtc="2024-10-15T09:42:00Z">
              <w:rPr/>
            </w:rPrChange>
          </w:rPr>
          <w:t>Benutzerkennwort</w:t>
        </w:r>
      </w:ins>
      <w:del w:id="657" w:author="Dharti Jagani" w:date="2024-08-19T18:36:00Z" w16du:dateUtc="2024-08-19T13:06:00Z">
        <w:r w:rsidRPr="00C61FE6" w:rsidDel="00D012F8">
          <w:rPr>
            <w:lang w:val="de-DE"/>
            <w:rPrChange w:id="658" w:author="Sanket Joshi" w:date="2024-10-15T15:12:00Z" w16du:dateUtc="2024-10-15T09:42:00Z">
              <w:rPr/>
            </w:rPrChange>
          </w:rPr>
          <w:delText>the password </w:delText>
        </w:r>
        <w:r w:rsidRPr="00C61FE6" w:rsidDel="00D012F8">
          <w:rPr>
            <w:b/>
            <w:bCs/>
            <w:lang w:val="de-DE"/>
            <w:rPrChange w:id="659" w:author="Sanket Joshi" w:date="2024-10-15T15:12:00Z" w16du:dateUtc="2024-10-15T09:42:00Z">
              <w:rPr>
                <w:b/>
                <w:bCs/>
              </w:rPr>
            </w:rPrChange>
          </w:rPr>
          <w:delText>Pa55.w0rd@123</w:delText>
        </w:r>
      </w:del>
      <w:r w:rsidRPr="00C61FE6">
        <w:rPr>
          <w:lang w:val="de-DE"/>
          <w:rPrChange w:id="660" w:author="Sanket Joshi" w:date="2024-10-15T15:12:00Z" w16du:dateUtc="2024-10-15T09:42:00Z">
            <w:rPr/>
          </w:rPrChange>
        </w:rPr>
        <w:t xml:space="preserve"> an </w:t>
      </w:r>
      <w:ins w:id="661" w:author="Dharti Jagani" w:date="2024-08-19T18:34:00Z" w16du:dateUtc="2024-08-19T13:04:00Z">
        <w:r w:rsidR="00D012F8" w:rsidRPr="00C61FE6">
          <w:rPr>
            <w:lang w:val="de-DE"/>
            <w:rPrChange w:id="662" w:author="Sanket Joshi" w:date="2024-10-15T15:12:00Z" w16du:dateUtc="2024-10-15T09:42:00Z">
              <w:rPr/>
            </w:rPrChange>
          </w:rPr>
          <w:t xml:space="preserve">(ersetzen Sie </w:t>
        </w:r>
        <w:r w:rsidR="00D012F8" w:rsidRPr="00C61FE6">
          <w:rPr>
            <w:highlight w:val="yellow"/>
            <w:lang w:val="de-DE"/>
            <w:rPrChange w:id="663" w:author="Sanket Joshi" w:date="2024-10-15T15:12:00Z" w16du:dateUtc="2024-10-15T09:42:00Z">
              <w:rPr/>
            </w:rPrChange>
          </w:rPr>
          <w:t xml:space="preserve">WWLxXXXXXX </w:t>
        </w:r>
        <w:r w:rsidR="00D012F8" w:rsidRPr="00C61FE6">
          <w:rPr>
            <w:lang w:val="de-DE"/>
            <w:rPrChange w:id="664" w:author="Sanket Joshi" w:date="2024-10-15T15:12:00Z" w16du:dateUtc="2024-10-15T09:42:00Z">
              <w:rPr/>
            </w:rPrChange>
          </w:rPr>
          <w:t>durch Ihr Tenant-Präfix, das auf der Registerkarte Ressourcen angegeben ist).</w:t>
        </w:r>
      </w:ins>
      <w:del w:id="665" w:author="Dharti Jagani" w:date="2024-08-19T18:34:00Z" w16du:dateUtc="2024-08-19T13:04:00Z">
        <w:r w:rsidRPr="00C61FE6" w:rsidDel="00D012F8">
          <w:rPr>
            <w:lang w:val="de-DE"/>
            <w:rPrChange w:id="666" w:author="Sanket Joshi" w:date="2024-10-15T15:12:00Z" w16du:dateUtc="2024-10-15T09:42:00Z">
              <w:rPr/>
            </w:rPrChange>
          </w:rPr>
          <w:delText>. (replace M365xXXXXXX with your tenant prefix given on the resources tab).</w:delText>
        </w:r>
      </w:del>
      <w:commentRangeEnd w:id="634"/>
      <w:r w:rsidR="00D012F8">
        <w:rPr>
          <w:rStyle w:val="CommentReference"/>
        </w:rPr>
        <w:commentReference w:id="634"/>
      </w:r>
    </w:p>
    <w:p w14:paraId="751E0DAC" w14:textId="77777777" w:rsidR="00666E9C" w:rsidRPr="00C61FE6" w:rsidRDefault="000643A5">
      <w:pPr>
        <w:pStyle w:val="ListParagraph"/>
        <w:numPr>
          <w:ilvl w:val="0"/>
          <w:numId w:val="4"/>
        </w:numPr>
        <w:rPr>
          <w:lang w:val="de-DE"/>
          <w:rPrChange w:id="667" w:author="Sanket Joshi" w:date="2024-10-15T15:12:00Z" w16du:dateUtc="2024-10-15T09:42:00Z">
            <w:rPr/>
          </w:rPrChange>
        </w:rPr>
        <w:pPrChange w:id="668" w:author="Dharti Jagani" w:date="2024-08-19T18:37:00Z" w16du:dateUtc="2024-08-19T13:07:00Z">
          <w:pPr/>
        </w:pPrChange>
      </w:pPr>
      <w:del w:id="669" w:author="Dharti Jagani" w:date="2024-08-19T18:37:00Z" w16du:dateUtc="2024-08-19T13:07:00Z">
        <w:r w:rsidRPr="0087010C" w:rsidDel="00D012F8">
          <w:lastRenderedPageBreak/>
          <w:fldChar w:fldCharType="begin"/>
        </w:r>
        <w:r w:rsidRPr="00C61FE6" w:rsidDel="00D012F8">
          <w:rPr>
            <w:lang w:val="de-DE"/>
            <w:rPrChange w:id="670" w:author="Sanket Joshi" w:date="2024-10-15T15:12:00Z" w16du:dateUtc="2024-10-15T09:42:00Z">
              <w:rPr/>
            </w:rPrChange>
          </w:rPr>
          <w:delInstrText xml:space="preserve"> INCLUDEPICTURE "https://labondemand.blob.core.windows.net/content/lab149520/instructions237223%5CMedia7%5Cimage46.png" \* MERGEFORMATINET </w:delInstrText>
        </w:r>
        <w:r w:rsidRPr="0087010C" w:rsidDel="00D012F8">
          <w:fldChar w:fldCharType="separate"/>
        </w:r>
        <w:r w:rsidRPr="0087010C" w:rsidDel="00D012F8">
          <w:rPr>
            <w:noProof/>
          </w:rPr>
          <w:drawing>
            <wp:inline distT="0" distB="0" distL="0" distR="0" wp14:anchorId="2432768B" wp14:editId="26A8439C">
              <wp:extent cx="5731510" cy="3582035"/>
              <wp:effectExtent l="0" t="0" r="0" b="0"/>
              <wp:docPr id="851681158" name="Picture 24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A screenshot of a computer 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87010C" w:rsidDel="00D012F8">
          <w:fldChar w:fldCharType="end"/>
        </w:r>
      </w:del>
    </w:p>
    <w:p w14:paraId="1CFF62FE" w14:textId="77777777" w:rsidR="00666E9C" w:rsidRPr="00C61FE6" w:rsidRDefault="000643A5">
      <w:pPr>
        <w:rPr>
          <w:lang w:val="de-DE"/>
          <w:rPrChange w:id="671" w:author="Sanket Joshi" w:date="2024-10-15T15:12:00Z" w16du:dateUtc="2024-10-15T09:42:00Z">
            <w:rPr/>
          </w:rPrChange>
        </w:rPr>
      </w:pPr>
      <w:r w:rsidRPr="00C61FE6">
        <w:rPr>
          <w:b/>
          <w:bCs/>
          <w:lang w:val="de-DE"/>
          <w:rPrChange w:id="672" w:author="Sanket Joshi" w:date="2024-10-15T15:12:00Z" w16du:dateUtc="2024-10-15T09:42:00Z">
            <w:rPr>
              <w:b/>
              <w:bCs/>
            </w:rPr>
          </w:rPrChange>
        </w:rPr>
        <w:t xml:space="preserve">Hinweis: </w:t>
      </w:r>
      <w:r w:rsidRPr="00C61FE6">
        <w:rPr>
          <w:lang w:val="de-DE"/>
          <w:rPrChange w:id="673" w:author="Sanket Joshi" w:date="2024-10-15T15:12:00Z" w16du:dateUtc="2024-10-15T09:42:00Z">
            <w:rPr/>
          </w:rPrChange>
        </w:rPr>
        <w:t>Für die Anmeldung bei diesen Geräten werden Sie in den Übungen die Azure AD-Anmeldeinformationen der jeweiligen Benutzer der VMs verwenden. Verwenden Sie die folgenden Anmeldedaten:</w:t>
      </w:r>
    </w:p>
    <w:p w14:paraId="0C856625" w14:textId="77777777" w:rsidR="00666E9C" w:rsidRPr="00C61FE6" w:rsidRDefault="000643A5">
      <w:pPr>
        <w:rPr>
          <w:lang w:val="de-DE"/>
          <w:rPrChange w:id="674" w:author="Sanket Joshi" w:date="2024-10-15T15:12:00Z" w16du:dateUtc="2024-10-15T09:42:00Z">
            <w:rPr/>
          </w:rPrChange>
        </w:rPr>
      </w:pPr>
      <w:commentRangeStart w:id="675"/>
      <w:del w:id="676" w:author="Dharti Jagani" w:date="2024-08-19T18:37:00Z" w16du:dateUtc="2024-08-19T13:07:00Z">
        <w:r w:rsidRPr="00C61FE6" w:rsidDel="00D012F8">
          <w:rPr>
            <w:lang w:val="de-DE"/>
            <w:rPrChange w:id="677" w:author="Sanket Joshi" w:date="2024-10-15T15:12:00Z" w16du:dateUtc="2024-10-15T09:42:00Z">
              <w:rPr/>
            </w:rPrChange>
          </w:rPr>
          <w:delText>Brookes</w:delText>
        </w:r>
      </w:del>
      <w:r w:rsidRPr="00C61FE6">
        <w:rPr>
          <w:lang w:val="de-DE"/>
          <w:rPrChange w:id="678" w:author="Sanket Joshi" w:date="2024-10-15T15:12:00Z" w16du:dateUtc="2024-10-15T09:42:00Z">
            <w:rPr/>
          </w:rPrChange>
        </w:rPr>
        <w:t>Pattis-Device</w:t>
      </w:r>
    </w:p>
    <w:p w14:paraId="74AC51EF" w14:textId="77777777" w:rsidR="00666E9C" w:rsidRPr="00C61FE6" w:rsidRDefault="000643A5">
      <w:pPr>
        <w:rPr>
          <w:lang w:val="de-DE"/>
          <w:rPrChange w:id="679" w:author="Sanket Joshi" w:date="2024-10-15T15:12:00Z" w16du:dateUtc="2024-10-15T09:42:00Z">
            <w:rPr/>
          </w:rPrChange>
        </w:rPr>
      </w:pPr>
      <w:del w:id="680" w:author="Dharti Jagani" w:date="2024-08-19T18:37:00Z" w16du:dateUtc="2024-08-19T13:07:00Z">
        <w:r w:rsidRPr="00C61FE6" w:rsidDel="00D012F8">
          <w:rPr>
            <w:lang w:val="de-DE"/>
            <w:rPrChange w:id="681" w:author="Sanket Joshi" w:date="2024-10-15T15:12:00Z" w16du:dateUtc="2024-10-15T09:42:00Z">
              <w:rPr/>
            </w:rPrChange>
          </w:rPr>
          <w:delText>brookeg</w:delText>
        </w:r>
      </w:del>
      <w:ins w:id="682" w:author="Dharti Jagani" w:date="2024-08-19T18:39:00Z" w16du:dateUtc="2024-08-19T13:09:00Z">
        <w:r w:rsidR="00BF2383" w:rsidRPr="00C61FE6">
          <w:rPr>
            <w:lang w:val="de-DE"/>
            <w:rPrChange w:id="683" w:author="Sanket Joshi" w:date="2024-10-15T15:12:00Z" w16du:dateUtc="2024-10-15T09:42:00Z">
              <w:rPr/>
            </w:rPrChange>
          </w:rPr>
          <w:t>pattif@WWL</w:t>
        </w:r>
      </w:ins>
      <w:del w:id="684" w:author="Dharti Jagani" w:date="2024-08-19T18:39:00Z" w16du:dateUtc="2024-08-19T13:09:00Z">
        <w:r w:rsidRPr="00C61FE6" w:rsidDel="00BF2383">
          <w:rPr>
            <w:lang w:val="de-DE"/>
            <w:rPrChange w:id="685" w:author="Sanket Joshi" w:date="2024-10-15T15:12:00Z" w16du:dateUtc="2024-10-15T09:42:00Z">
              <w:rPr/>
            </w:rPrChange>
          </w:rPr>
          <w:delText>M365</w:delText>
        </w:r>
      </w:del>
      <w:r w:rsidRPr="00C61FE6">
        <w:rPr>
          <w:lang w:val="de-DE"/>
          <w:rPrChange w:id="686" w:author="Sanket Joshi" w:date="2024-10-15T15:12:00Z" w16du:dateUtc="2024-10-15T09:42:00Z">
            <w:rPr/>
          </w:rPrChange>
        </w:rPr>
        <w:t xml:space="preserve"> xXXXXXX.onmicrosoft.com</w:t>
      </w:r>
    </w:p>
    <w:p w14:paraId="11D03C62" w14:textId="77777777" w:rsidR="00666E9C" w:rsidRPr="00C61FE6" w:rsidRDefault="000643A5">
      <w:pPr>
        <w:rPr>
          <w:del w:id="687" w:author="Dharti Jagani" w:date="2024-08-19T18:37:00Z" w16du:dateUtc="2024-08-19T13:07:00Z"/>
          <w:lang w:val="de-DE"/>
          <w:rPrChange w:id="688" w:author="Sanket Joshi" w:date="2024-10-15T15:12:00Z" w16du:dateUtc="2024-10-15T09:42:00Z">
            <w:rPr>
              <w:del w:id="689" w:author="Dharti Jagani" w:date="2024-08-19T18:37:00Z" w16du:dateUtc="2024-08-19T13:07:00Z"/>
            </w:rPr>
          </w:rPrChange>
        </w:rPr>
      </w:pPr>
      <w:ins w:id="690" w:author="Dharti Jagani" w:date="2024-08-19T18:38:00Z" w16du:dateUtc="2024-08-19T13:08:00Z">
        <w:r w:rsidRPr="00C61FE6">
          <w:rPr>
            <w:lang w:val="de-DE"/>
            <w:rPrChange w:id="691" w:author="Sanket Joshi" w:date="2024-10-15T15:12:00Z" w16du:dateUtc="2024-10-15T09:42:00Z">
              <w:rPr/>
            </w:rPrChange>
          </w:rPr>
          <w:t>Benutzer-Passwort</w:t>
        </w:r>
      </w:ins>
      <w:del w:id="692" w:author="Dharti Jagani" w:date="2024-08-19T18:37:00Z" w16du:dateUtc="2024-08-19T13:07:00Z">
        <w:r w:rsidR="0087010C" w:rsidRPr="00C61FE6" w:rsidDel="00F177C3">
          <w:rPr>
            <w:lang w:val="de-DE"/>
            <w:rPrChange w:id="693" w:author="Sanket Joshi" w:date="2024-10-15T15:12:00Z" w16du:dateUtc="2024-10-15T09:42:00Z">
              <w:rPr/>
            </w:rPrChange>
          </w:rPr>
          <w:delText>Pa55.w0rd@123</w:delText>
        </w:r>
      </w:del>
    </w:p>
    <w:p w14:paraId="6A3C4BE7" w14:textId="77777777" w:rsidR="00F177C3" w:rsidRPr="00C61FE6" w:rsidRDefault="00F177C3" w:rsidP="002C5618">
      <w:pPr>
        <w:rPr>
          <w:ins w:id="694" w:author="Dharti Jagani" w:date="2024-08-19T18:37:00Z" w16du:dateUtc="2024-08-19T13:07:00Z"/>
          <w:lang w:val="de-DE"/>
          <w:rPrChange w:id="695" w:author="Sanket Joshi" w:date="2024-10-15T15:12:00Z" w16du:dateUtc="2024-10-15T09:42:00Z">
            <w:rPr>
              <w:ins w:id="696" w:author="Dharti Jagani" w:date="2024-08-19T18:37:00Z" w16du:dateUtc="2024-08-19T13:07:00Z"/>
            </w:rPr>
          </w:rPrChange>
        </w:rPr>
      </w:pPr>
    </w:p>
    <w:p w14:paraId="11ED31C4" w14:textId="77777777" w:rsidR="00F177C3" w:rsidRPr="00C61FE6" w:rsidRDefault="00F177C3" w:rsidP="002C5618">
      <w:pPr>
        <w:rPr>
          <w:ins w:id="697" w:author="Dharti Jagani" w:date="2024-08-19T18:39:00Z" w16du:dateUtc="2024-08-19T13:09:00Z"/>
          <w:lang w:val="de-DE"/>
          <w:rPrChange w:id="698" w:author="Sanket Joshi" w:date="2024-10-15T15:12:00Z" w16du:dateUtc="2024-10-15T09:42:00Z">
            <w:rPr>
              <w:ins w:id="699" w:author="Dharti Jagani" w:date="2024-08-19T18:39:00Z" w16du:dateUtc="2024-08-19T13:09:00Z"/>
            </w:rPr>
          </w:rPrChange>
        </w:rPr>
      </w:pPr>
    </w:p>
    <w:p w14:paraId="7CA92722" w14:textId="77777777" w:rsidR="00666E9C" w:rsidRPr="00C61FE6" w:rsidRDefault="000643A5">
      <w:pPr>
        <w:rPr>
          <w:lang w:val="de-DE"/>
          <w:rPrChange w:id="700" w:author="Sanket Joshi" w:date="2024-10-15T15:12:00Z" w16du:dateUtc="2024-10-15T09:42:00Z">
            <w:rPr/>
          </w:rPrChange>
        </w:rPr>
      </w:pPr>
      <w:del w:id="701" w:author="Dharti Jagani" w:date="2024-08-19T18:38:00Z" w16du:dateUtc="2024-08-19T13:08:00Z">
        <w:r w:rsidRPr="00C61FE6" w:rsidDel="00F177C3">
          <w:rPr>
            <w:lang w:val="de-DE"/>
            <w:rPrChange w:id="702" w:author="Sanket Joshi" w:date="2024-10-15T15:12:00Z" w16du:dateUtc="2024-10-15T09:42:00Z">
              <w:rPr/>
            </w:rPrChange>
          </w:rPr>
          <w:delText>Chriss</w:delText>
        </w:r>
      </w:del>
      <w:r w:rsidRPr="00C61FE6">
        <w:rPr>
          <w:lang w:val="de-DE"/>
          <w:rPrChange w:id="703" w:author="Sanket Joshi" w:date="2024-10-15T15:12:00Z" w16du:dateUtc="2024-10-15T09:42:00Z">
            <w:rPr/>
          </w:rPrChange>
        </w:rPr>
        <w:t>Adeles-Device</w:t>
      </w:r>
    </w:p>
    <w:p w14:paraId="004F31A6" w14:textId="77777777" w:rsidR="00666E9C" w:rsidRPr="00C61FE6" w:rsidRDefault="000643A5">
      <w:pPr>
        <w:rPr>
          <w:lang w:val="de-DE"/>
          <w:rPrChange w:id="704" w:author="Sanket Joshi" w:date="2024-10-15T15:12:00Z" w16du:dateUtc="2024-10-15T09:42:00Z">
            <w:rPr/>
          </w:rPrChange>
        </w:rPr>
      </w:pPr>
      <w:del w:id="705" w:author="Dharti Jagani" w:date="2024-08-19T18:38:00Z" w16du:dateUtc="2024-08-19T13:08:00Z">
        <w:r w:rsidRPr="00C61FE6" w:rsidDel="00F177C3">
          <w:rPr>
            <w:lang w:val="de-DE"/>
            <w:rPrChange w:id="706" w:author="Sanket Joshi" w:date="2024-10-15T15:12:00Z" w16du:dateUtc="2024-10-15T09:42:00Z">
              <w:rPr/>
            </w:rPrChange>
          </w:rPr>
          <w:delText>chris</w:delText>
        </w:r>
      </w:del>
      <w:ins w:id="707" w:author="Dharti Jagani" w:date="2024-08-19T18:39:00Z" w16du:dateUtc="2024-08-19T13:09:00Z">
        <w:r w:rsidR="00BF2383" w:rsidRPr="00C61FE6">
          <w:rPr>
            <w:lang w:val="de-DE"/>
            <w:rPrChange w:id="708" w:author="Sanket Joshi" w:date="2024-10-15T15:12:00Z" w16du:dateUtc="2024-10-15T09:42:00Z">
              <w:rPr/>
            </w:rPrChange>
          </w:rPr>
          <w:t>adelev@WWL</w:t>
        </w:r>
      </w:ins>
      <w:del w:id="709" w:author="Dharti Jagani" w:date="2024-08-19T18:39:00Z" w16du:dateUtc="2024-08-19T13:09:00Z">
        <w:r w:rsidRPr="00C61FE6" w:rsidDel="00BF2383">
          <w:rPr>
            <w:lang w:val="de-DE"/>
            <w:rPrChange w:id="710" w:author="Sanket Joshi" w:date="2024-10-15T15:12:00Z" w16du:dateUtc="2024-10-15T09:42:00Z">
              <w:rPr/>
            </w:rPrChange>
          </w:rPr>
          <w:delText>M365</w:delText>
        </w:r>
      </w:del>
      <w:r w:rsidRPr="00C61FE6">
        <w:rPr>
          <w:lang w:val="de-DE"/>
          <w:rPrChange w:id="711" w:author="Sanket Joshi" w:date="2024-10-15T15:12:00Z" w16du:dateUtc="2024-10-15T09:42:00Z">
            <w:rPr/>
          </w:rPrChange>
        </w:rPr>
        <w:t xml:space="preserve"> xXXXXXX.onmicrosoft.com</w:t>
      </w:r>
    </w:p>
    <w:p w14:paraId="79306F2A" w14:textId="77777777" w:rsidR="00666E9C" w:rsidRPr="00C61FE6" w:rsidRDefault="000643A5">
      <w:pPr>
        <w:rPr>
          <w:lang w:val="de-DE"/>
          <w:rPrChange w:id="712" w:author="Sanket Joshi" w:date="2024-10-15T15:12:00Z" w16du:dateUtc="2024-10-15T09:42:00Z">
            <w:rPr/>
          </w:rPrChange>
        </w:rPr>
      </w:pPr>
      <w:ins w:id="713" w:author="Dharti Jagani" w:date="2024-08-19T18:39:00Z" w16du:dateUtc="2024-08-19T13:09:00Z">
        <w:r w:rsidRPr="00C61FE6">
          <w:rPr>
            <w:lang w:val="de-DE"/>
            <w:rPrChange w:id="714" w:author="Sanket Joshi" w:date="2024-10-15T15:12:00Z" w16du:dateUtc="2024-10-15T09:42:00Z">
              <w:rPr/>
            </w:rPrChange>
          </w:rPr>
          <w:t>Benutzer-Passwort</w:t>
        </w:r>
      </w:ins>
      <w:del w:id="715" w:author="Dharti Jagani" w:date="2024-08-19T18:39:00Z" w16du:dateUtc="2024-08-19T13:09:00Z">
        <w:r w:rsidR="0087010C" w:rsidRPr="00C61FE6" w:rsidDel="00F177C3">
          <w:rPr>
            <w:lang w:val="de-DE"/>
            <w:rPrChange w:id="716" w:author="Sanket Joshi" w:date="2024-10-15T15:12:00Z" w16du:dateUtc="2024-10-15T09:42:00Z">
              <w:rPr/>
            </w:rPrChange>
          </w:rPr>
          <w:delText>Pa55.w0rd@123</w:delText>
        </w:r>
      </w:del>
    </w:p>
    <w:p w14:paraId="6DD92321" w14:textId="77777777" w:rsidR="00F177C3" w:rsidRPr="00C61FE6" w:rsidRDefault="00F177C3" w:rsidP="002C5618">
      <w:pPr>
        <w:rPr>
          <w:ins w:id="717" w:author="Dharti Jagani" w:date="2024-08-19T18:39:00Z" w16du:dateUtc="2024-08-19T13:09:00Z"/>
          <w:lang w:val="de-DE"/>
          <w:rPrChange w:id="718" w:author="Sanket Joshi" w:date="2024-10-15T15:12:00Z" w16du:dateUtc="2024-10-15T09:42:00Z">
            <w:rPr>
              <w:ins w:id="719" w:author="Dharti Jagani" w:date="2024-08-19T18:39:00Z" w16du:dateUtc="2024-08-19T13:09:00Z"/>
            </w:rPr>
          </w:rPrChange>
        </w:rPr>
      </w:pPr>
    </w:p>
    <w:p w14:paraId="52259180" w14:textId="77777777" w:rsidR="00666E9C" w:rsidRPr="00C61FE6" w:rsidRDefault="000643A5">
      <w:pPr>
        <w:rPr>
          <w:lang w:val="de-DE"/>
          <w:rPrChange w:id="720" w:author="Sanket Joshi" w:date="2024-10-15T15:12:00Z" w16du:dateUtc="2024-10-15T09:42:00Z">
            <w:rPr/>
          </w:rPrChange>
        </w:rPr>
      </w:pPr>
      <w:del w:id="721" w:author="Dharti Jagani" w:date="2024-08-19T18:38:00Z" w16du:dateUtc="2024-08-19T13:08:00Z">
        <w:r w:rsidRPr="00C61FE6" w:rsidDel="00F177C3">
          <w:rPr>
            <w:lang w:val="de-DE"/>
            <w:rPrChange w:id="722" w:author="Sanket Joshi" w:date="2024-10-15T15:12:00Z" w16du:dateUtc="2024-10-15T09:42:00Z">
              <w:rPr/>
            </w:rPrChange>
          </w:rPr>
          <w:delText>Connies</w:delText>
        </w:r>
      </w:del>
      <w:r w:rsidRPr="00C61FE6">
        <w:rPr>
          <w:lang w:val="de-DE"/>
          <w:rPrChange w:id="723" w:author="Sanket Joshi" w:date="2024-10-15T15:12:00Z" w16du:dateUtc="2024-10-15T09:42:00Z">
            <w:rPr/>
          </w:rPrChange>
        </w:rPr>
        <w:t>Christies-Device</w:t>
      </w:r>
    </w:p>
    <w:p w14:paraId="064BAB4D" w14:textId="77777777" w:rsidR="00666E9C" w:rsidRPr="00C61FE6" w:rsidRDefault="000643A5">
      <w:pPr>
        <w:rPr>
          <w:lang w:val="de-DE"/>
          <w:rPrChange w:id="724" w:author="Sanket Joshi" w:date="2024-10-15T15:12:00Z" w16du:dateUtc="2024-10-15T09:42:00Z">
            <w:rPr/>
          </w:rPrChange>
        </w:rPr>
      </w:pPr>
      <w:del w:id="725" w:author="Dharti Jagani" w:date="2024-08-19T18:38:00Z" w16du:dateUtc="2024-08-19T13:08:00Z">
        <w:r w:rsidRPr="00C61FE6" w:rsidDel="00F177C3">
          <w:rPr>
            <w:lang w:val="de-DE"/>
            <w:rPrChange w:id="726" w:author="Sanket Joshi" w:date="2024-10-15T15:12:00Z" w16du:dateUtc="2024-10-15T09:42:00Z">
              <w:rPr/>
            </w:rPrChange>
          </w:rPr>
          <w:delText>conniem</w:delText>
        </w:r>
      </w:del>
      <w:ins w:id="727" w:author="Dharti Jagani" w:date="2024-08-19T18:39:00Z" w16du:dateUtc="2024-08-19T13:09:00Z">
        <w:r w:rsidR="00BF2383" w:rsidRPr="00C61FE6">
          <w:rPr>
            <w:lang w:val="de-DE"/>
            <w:rPrChange w:id="728" w:author="Sanket Joshi" w:date="2024-10-15T15:12:00Z" w16du:dateUtc="2024-10-15T09:42:00Z">
              <w:rPr/>
            </w:rPrChange>
          </w:rPr>
          <w:t>christies@WWL</w:t>
        </w:r>
      </w:ins>
      <w:del w:id="729" w:author="Dharti Jagani" w:date="2024-08-19T18:39:00Z" w16du:dateUtc="2024-08-19T13:09:00Z">
        <w:r w:rsidRPr="00C61FE6" w:rsidDel="00BF2383">
          <w:rPr>
            <w:lang w:val="de-DE"/>
            <w:rPrChange w:id="730" w:author="Sanket Joshi" w:date="2024-10-15T15:12:00Z" w16du:dateUtc="2024-10-15T09:42:00Z">
              <w:rPr/>
            </w:rPrChange>
          </w:rPr>
          <w:delText>M365</w:delText>
        </w:r>
      </w:del>
      <w:r w:rsidRPr="00C61FE6">
        <w:rPr>
          <w:lang w:val="de-DE"/>
          <w:rPrChange w:id="731" w:author="Sanket Joshi" w:date="2024-10-15T15:12:00Z" w16du:dateUtc="2024-10-15T09:42:00Z">
            <w:rPr/>
          </w:rPrChange>
        </w:rPr>
        <w:t xml:space="preserve"> xXXXXXX.onmicrosoft.com</w:t>
      </w:r>
    </w:p>
    <w:p w14:paraId="1FF76D9C" w14:textId="77777777" w:rsidR="00666E9C" w:rsidRPr="00C61FE6" w:rsidRDefault="000643A5">
      <w:pPr>
        <w:rPr>
          <w:lang w:val="de-DE"/>
          <w:rPrChange w:id="732" w:author="Sanket Joshi" w:date="2024-10-15T15:12:00Z" w16du:dateUtc="2024-10-15T09:42:00Z">
            <w:rPr/>
          </w:rPrChange>
        </w:rPr>
      </w:pPr>
      <w:ins w:id="733" w:author="Dharti Jagani" w:date="2024-08-19T18:39:00Z" w16du:dateUtc="2024-08-19T13:09:00Z">
        <w:r w:rsidRPr="00C61FE6">
          <w:rPr>
            <w:lang w:val="de-DE"/>
            <w:rPrChange w:id="734" w:author="Sanket Joshi" w:date="2024-10-15T15:12:00Z" w16du:dateUtc="2024-10-15T09:42:00Z">
              <w:rPr/>
            </w:rPrChange>
          </w:rPr>
          <w:t>Benutzer-Passwort</w:t>
        </w:r>
        <w:commentRangeEnd w:id="675"/>
        <w:r w:rsidR="00BF2383">
          <w:rPr>
            <w:rStyle w:val="CommentReference"/>
          </w:rPr>
          <w:commentReference w:id="675"/>
        </w:r>
        <w:del w:id="735" w:author="Dharti Jagani" w:date="2024-08-19T18:39:00Z" w16du:dateUtc="2024-08-19T13:09:00Z">
          <w:r w:rsidR="0087010C" w:rsidRPr="00C61FE6" w:rsidDel="00F177C3">
            <w:rPr>
              <w:lang w:val="de-DE"/>
              <w:rPrChange w:id="736" w:author="Sanket Joshi" w:date="2024-10-15T15:12:00Z" w16du:dateUtc="2024-10-15T09:42:00Z">
                <w:rPr/>
              </w:rPrChange>
            </w:rPr>
            <w:delText>Pa55.w0rd@123</w:delText>
          </w:r>
        </w:del>
      </w:ins>
    </w:p>
    <w:p w14:paraId="6C16C320" w14:textId="77777777" w:rsidR="00666E9C" w:rsidRPr="00C61FE6" w:rsidRDefault="000643A5">
      <w:pPr>
        <w:rPr>
          <w:lang w:val="de-DE"/>
          <w:rPrChange w:id="737" w:author="Sanket Joshi" w:date="2024-10-15T15:12:00Z" w16du:dateUtc="2024-10-15T09:42:00Z">
            <w:rPr/>
          </w:rPrChange>
        </w:rPr>
      </w:pPr>
      <w:r w:rsidRPr="00C61FE6">
        <w:rPr>
          <w:lang w:val="de-DE"/>
          <w:rPrChange w:id="738" w:author="Sanket Joshi" w:date="2024-10-15T15:12:00Z" w16du:dateUtc="2024-10-15T09:42:00Z">
            <w:rPr/>
          </w:rPrChange>
        </w:rPr>
        <w:t>Ihr Set-up ist nun bereit für die kommende Übung zum Thema Insider Risk Management.</w:t>
      </w:r>
    </w:p>
    <w:sectPr w:rsidR="00666E9C" w:rsidRPr="00C61FE6">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5" w:author="Dharti Jagani" w:date="2024-08-19T17:07:00Z" w:initials="DJ">
    <w:p w14:paraId="4048A06E" w14:textId="77777777" w:rsidR="00666E9C" w:rsidRDefault="000643A5">
      <w:r>
        <w:rPr>
          <w:rStyle w:val="CommentReference"/>
        </w:rPr>
        <w:annotationRef/>
      </w:r>
      <w:r>
        <w:rPr>
          <w:color w:val="000000"/>
          <w:sz w:val="20"/>
          <w:szCs w:val="20"/>
        </w:rPr>
        <w:t>Bild ändern</w:t>
      </w:r>
    </w:p>
  </w:comment>
  <w:comment w:id="55" w:author="Dharti Jagani" w:date="2024-08-19T17:12:00Z" w:initials="DJ">
    <w:p w14:paraId="3D3F74E7" w14:textId="77777777" w:rsidR="00666E9C" w:rsidRDefault="000643A5">
      <w:r>
        <w:rPr>
          <w:rStyle w:val="CommentReference"/>
        </w:rPr>
        <w:annotationRef/>
      </w:r>
      <w:r>
        <w:rPr>
          <w:color w:val="000000"/>
          <w:sz w:val="20"/>
          <w:szCs w:val="20"/>
        </w:rPr>
        <w:t>Bild ändern</w:t>
      </w:r>
    </w:p>
  </w:comment>
  <w:comment w:id="102" w:author="Dharti Jagani" w:date="2024-08-19T18:13:00Z" w:initials="DJ">
    <w:p w14:paraId="46748CB2" w14:textId="77777777" w:rsidR="00666E9C" w:rsidRDefault="000643A5">
      <w:r>
        <w:rPr>
          <w:rStyle w:val="CommentReference"/>
        </w:rPr>
        <w:annotationRef/>
      </w:r>
      <w:r>
        <w:rPr>
          <w:color w:val="000000"/>
          <w:sz w:val="20"/>
          <w:szCs w:val="20"/>
        </w:rPr>
        <w:t>Bild ändern</w:t>
      </w:r>
    </w:p>
  </w:comment>
  <w:comment w:id="103" w:author="Dharti Jagani" w:date="2024-08-19T18:13:00Z" w:initials="DJ">
    <w:p w14:paraId="00466D26" w14:textId="77777777" w:rsidR="00666E9C" w:rsidRDefault="000643A5">
      <w:r>
        <w:rPr>
          <w:rStyle w:val="CommentReference"/>
        </w:rPr>
        <w:annotationRef/>
      </w:r>
      <w:r>
        <w:rPr>
          <w:color w:val="000000"/>
          <w:sz w:val="20"/>
          <w:szCs w:val="20"/>
        </w:rPr>
        <w:t>bearbeiten</w:t>
      </w:r>
    </w:p>
  </w:comment>
  <w:comment w:id="146" w:author="Dharti Jagani" w:date="2024-08-19T18:06:00Z" w:initials="DJ">
    <w:p w14:paraId="28D5EE2C" w14:textId="77777777" w:rsidR="00666E9C" w:rsidRDefault="000643A5">
      <w:r>
        <w:rPr>
          <w:rStyle w:val="CommentReference"/>
        </w:rPr>
        <w:annotationRef/>
      </w:r>
      <w:r>
        <w:rPr>
          <w:color w:val="000000"/>
          <w:sz w:val="20"/>
          <w:szCs w:val="20"/>
        </w:rPr>
        <w:t>Diesen Hinweis hinzufügen</w:t>
      </w:r>
    </w:p>
  </w:comment>
  <w:comment w:id="160" w:author="Dharti Jagani" w:date="2024-08-19T17:47:00Z" w:initials="DJ">
    <w:p w14:paraId="321EDDA3" w14:textId="77777777" w:rsidR="00666E9C" w:rsidRDefault="000643A5">
      <w:r>
        <w:rPr>
          <w:rStyle w:val="CommentReference"/>
        </w:rPr>
        <w:annotationRef/>
      </w:r>
      <w:r>
        <w:rPr>
          <w:color w:val="000000"/>
          <w:sz w:val="20"/>
          <w:szCs w:val="20"/>
        </w:rPr>
        <w:t>hinzufügen</w:t>
      </w:r>
    </w:p>
  </w:comment>
  <w:comment w:id="187" w:author="Dharti Jagani" w:date="2024-08-19T17:29:00Z" w:initials="DJ">
    <w:p w14:paraId="65297B4C" w14:textId="77777777" w:rsidR="00666E9C" w:rsidRDefault="000643A5">
      <w:r>
        <w:rPr>
          <w:rStyle w:val="CommentReference"/>
        </w:rPr>
        <w:annotationRef/>
      </w:r>
      <w:r>
        <w:rPr>
          <w:color w:val="000000"/>
          <w:sz w:val="20"/>
          <w:szCs w:val="20"/>
        </w:rPr>
        <w:t>Name ändern</w:t>
      </w:r>
    </w:p>
  </w:comment>
  <w:comment w:id="204" w:author="Dharti Jagani" w:date="2024-08-19T17:44:00Z" w:initials="DJ">
    <w:p w14:paraId="036BFE96" w14:textId="77777777" w:rsidR="00666E9C" w:rsidRDefault="000643A5">
      <w:r>
        <w:rPr>
          <w:rStyle w:val="CommentReference"/>
        </w:rPr>
        <w:annotationRef/>
      </w:r>
      <w:r>
        <w:rPr>
          <w:color w:val="000000"/>
          <w:sz w:val="20"/>
          <w:szCs w:val="20"/>
        </w:rPr>
        <w:t>Notiz hinzufügen</w:t>
      </w:r>
    </w:p>
  </w:comment>
  <w:comment w:id="241" w:author="Dharti Jagani" w:date="2024-08-19T17:57:00Z" w:initials="DJ">
    <w:p w14:paraId="61126A27" w14:textId="77777777" w:rsidR="00666E9C" w:rsidRDefault="000643A5">
      <w:r>
        <w:rPr>
          <w:rStyle w:val="CommentReference"/>
        </w:rPr>
        <w:annotationRef/>
      </w:r>
      <w:r>
        <w:rPr>
          <w:color w:val="000000"/>
          <w:sz w:val="20"/>
          <w:szCs w:val="20"/>
        </w:rPr>
        <w:t>Name ändern</w:t>
      </w:r>
    </w:p>
  </w:comment>
  <w:comment w:id="250" w:author="Dharti Jagani" w:date="2024-08-19T18:08:00Z" w:initials="DJ">
    <w:p w14:paraId="1A7F33B6" w14:textId="77777777" w:rsidR="00666E9C" w:rsidRDefault="000643A5">
      <w:r>
        <w:rPr>
          <w:rStyle w:val="CommentReference"/>
        </w:rPr>
        <w:annotationRef/>
      </w:r>
      <w:r>
        <w:rPr>
          <w:color w:val="000000"/>
          <w:sz w:val="20"/>
          <w:szCs w:val="20"/>
        </w:rPr>
        <w:t>Bilder für diesen Schritt entfernen</w:t>
      </w:r>
    </w:p>
  </w:comment>
  <w:comment w:id="266" w:author="Dharti Jagani" w:date="2024-08-19T17:48:00Z" w:initials="DJ">
    <w:p w14:paraId="1CEF82EB" w14:textId="77777777" w:rsidR="00666E9C" w:rsidRDefault="000643A5">
      <w:r>
        <w:rPr>
          <w:rStyle w:val="CommentReference"/>
        </w:rPr>
        <w:annotationRef/>
      </w:r>
      <w:r>
        <w:rPr>
          <w:color w:val="000000"/>
          <w:sz w:val="20"/>
          <w:szCs w:val="20"/>
        </w:rPr>
        <w:t>Name hängen</w:t>
      </w:r>
    </w:p>
  </w:comment>
  <w:comment w:id="277" w:author="Dharti Jagani" w:date="2024-08-19T17:44:00Z" w:initials="DJ">
    <w:p w14:paraId="2B7E34E2" w14:textId="77777777" w:rsidR="00666E9C" w:rsidRDefault="000643A5">
      <w:r>
        <w:rPr>
          <w:rStyle w:val="CommentReference"/>
        </w:rPr>
        <w:annotationRef/>
      </w:r>
      <w:r>
        <w:rPr>
          <w:color w:val="000000"/>
          <w:sz w:val="20"/>
          <w:szCs w:val="20"/>
        </w:rPr>
        <w:t>Notiz hinzufügen</w:t>
      </w:r>
    </w:p>
  </w:comment>
  <w:comment w:id="286" w:author="Dharti Jagani" w:date="2024-08-19T18:06:00Z" w:initials="DJ">
    <w:p w14:paraId="23BF8ED5" w14:textId="77777777" w:rsidR="00666E9C" w:rsidRDefault="000643A5">
      <w:r>
        <w:rPr>
          <w:rStyle w:val="CommentReference"/>
        </w:rPr>
        <w:annotationRef/>
      </w:r>
      <w:r>
        <w:rPr>
          <w:color w:val="000000"/>
          <w:sz w:val="20"/>
          <w:szCs w:val="20"/>
        </w:rPr>
        <w:t>Nächstes Bild entfernen</w:t>
      </w:r>
    </w:p>
  </w:comment>
  <w:comment w:id="293" w:author="Dharti Jagani" w:date="2024-08-19T17:49:00Z" w:initials="DJ">
    <w:p w14:paraId="06D734DC" w14:textId="77777777" w:rsidR="00666E9C" w:rsidRDefault="000643A5">
      <w:r>
        <w:rPr>
          <w:rStyle w:val="CommentReference"/>
        </w:rPr>
        <w:annotationRef/>
      </w:r>
      <w:r>
        <w:rPr>
          <w:color w:val="000000"/>
          <w:sz w:val="20"/>
          <w:szCs w:val="20"/>
        </w:rPr>
        <w:t>Name ändern</w:t>
      </w:r>
    </w:p>
  </w:comment>
  <w:comment w:id="302" w:author="Dharti Jagani" w:date="2024-08-19T17:44:00Z" w:initials="DJ">
    <w:p w14:paraId="0913873C" w14:textId="77777777" w:rsidR="00666E9C" w:rsidRDefault="000643A5">
      <w:r>
        <w:rPr>
          <w:rStyle w:val="CommentReference"/>
        </w:rPr>
        <w:annotationRef/>
      </w:r>
      <w:r>
        <w:rPr>
          <w:color w:val="000000"/>
          <w:sz w:val="20"/>
          <w:szCs w:val="20"/>
        </w:rPr>
        <w:t>Notiz hinzufügen</w:t>
      </w:r>
    </w:p>
  </w:comment>
  <w:comment w:id="313" w:author="Dharti Jagani" w:date="2024-08-19T18:07:00Z" w:initials="DJ">
    <w:p w14:paraId="4D37BBD3" w14:textId="77777777" w:rsidR="00666E9C" w:rsidRDefault="000643A5">
      <w:r>
        <w:rPr>
          <w:rStyle w:val="CommentReference"/>
        </w:rPr>
        <w:annotationRef/>
      </w:r>
      <w:r>
        <w:rPr>
          <w:color w:val="000000"/>
          <w:sz w:val="20"/>
          <w:szCs w:val="20"/>
        </w:rPr>
        <w:t>Nächstes Bild entfernen</w:t>
      </w:r>
    </w:p>
  </w:comment>
  <w:comment w:id="332" w:author="Dharti Jagani" w:date="2024-08-19T17:58:00Z" w:initials="DJ">
    <w:p w14:paraId="6E2D5BE0" w14:textId="77777777" w:rsidR="00666E9C" w:rsidRDefault="000643A5">
      <w:r>
        <w:rPr>
          <w:rStyle w:val="CommentReference"/>
        </w:rPr>
        <w:annotationRef/>
      </w:r>
      <w:r>
        <w:rPr>
          <w:color w:val="000000"/>
          <w:sz w:val="20"/>
          <w:szCs w:val="20"/>
        </w:rPr>
        <w:t>Name bearbeiten</w:t>
      </w:r>
    </w:p>
  </w:comment>
  <w:comment w:id="342" w:author="Dharti Jagani" w:date="2024-08-19T17:58:00Z" w:initials="DJ">
    <w:p w14:paraId="5D2A927D" w14:textId="77777777" w:rsidR="00666E9C" w:rsidRDefault="000643A5">
      <w:r>
        <w:rPr>
          <w:rStyle w:val="CommentReference"/>
        </w:rPr>
        <w:annotationRef/>
      </w:r>
      <w:r>
        <w:rPr>
          <w:color w:val="000000"/>
          <w:sz w:val="20"/>
          <w:szCs w:val="20"/>
        </w:rPr>
        <w:t>Dit name</w:t>
      </w:r>
    </w:p>
  </w:comment>
  <w:comment w:id="372" w:author="Dharti Jagani" w:date="2024-08-19T18:13:00Z" w:initials="DJ">
    <w:p w14:paraId="4542B7D3" w14:textId="77777777" w:rsidR="00666E9C" w:rsidRDefault="000643A5">
      <w:r>
        <w:rPr>
          <w:rStyle w:val="CommentReference"/>
        </w:rPr>
        <w:annotationRef/>
      </w:r>
      <w:r>
        <w:rPr>
          <w:color w:val="000000"/>
          <w:sz w:val="20"/>
          <w:szCs w:val="20"/>
        </w:rPr>
        <w:t>Bild ändern</w:t>
      </w:r>
    </w:p>
  </w:comment>
  <w:comment w:id="369" w:author="Dharti Jagani" w:date="2024-08-19T18:13:00Z" w:initials="DJ">
    <w:p w14:paraId="2B930181" w14:textId="77777777" w:rsidR="00666E9C" w:rsidRDefault="000643A5">
      <w:r>
        <w:rPr>
          <w:rStyle w:val="CommentReference"/>
        </w:rPr>
        <w:annotationRef/>
      </w:r>
      <w:r>
        <w:rPr>
          <w:color w:val="000000"/>
          <w:sz w:val="20"/>
          <w:szCs w:val="20"/>
        </w:rPr>
        <w:t>bearbeiten</w:t>
      </w:r>
    </w:p>
  </w:comment>
  <w:comment w:id="386" w:author="Dharti Jagani" w:date="2024-08-19T18:10:00Z" w:initials="DJ">
    <w:p w14:paraId="41AD8243" w14:textId="77777777" w:rsidR="00666E9C" w:rsidRDefault="000643A5">
      <w:r>
        <w:rPr>
          <w:rStyle w:val="CommentReference"/>
        </w:rPr>
        <w:annotationRef/>
      </w:r>
      <w:r>
        <w:rPr>
          <w:color w:val="000000"/>
          <w:sz w:val="20"/>
          <w:szCs w:val="20"/>
        </w:rPr>
        <w:t>bearbeiten</w:t>
      </w:r>
    </w:p>
  </w:comment>
  <w:comment w:id="404" w:author="Dharti Jagani" w:date="2024-08-19T18:15:00Z" w:initials="DJ">
    <w:p w14:paraId="386B1A5C" w14:textId="77777777" w:rsidR="00666E9C" w:rsidRDefault="000643A5">
      <w:r>
        <w:rPr>
          <w:rStyle w:val="CommentReference"/>
        </w:rPr>
        <w:annotationRef/>
      </w:r>
      <w:r>
        <w:rPr>
          <w:color w:val="000000"/>
          <w:sz w:val="20"/>
          <w:szCs w:val="20"/>
        </w:rPr>
        <w:t>Bilder entfernen</w:t>
      </w:r>
    </w:p>
  </w:comment>
  <w:comment w:id="421" w:author="Dharti Jagani" w:date="2024-08-19T18:16:00Z" w:initials="DJ">
    <w:p w14:paraId="7FDF02FA" w14:textId="77777777" w:rsidR="00666E9C" w:rsidRDefault="000643A5">
      <w:r>
        <w:rPr>
          <w:rStyle w:val="CommentReference"/>
        </w:rPr>
        <w:annotationRef/>
      </w:r>
      <w:r w:rsidR="0002151B">
        <w:rPr>
          <w:sz w:val="20"/>
          <w:szCs w:val="20"/>
        </w:rPr>
        <w:t>Bild ändern</w:t>
      </w:r>
    </w:p>
  </w:comment>
  <w:comment w:id="436" w:author="Dharti Jagani" w:date="2024-08-19T18:16:00Z" w:initials="DJ">
    <w:p w14:paraId="29821C92" w14:textId="77777777" w:rsidR="00666E9C" w:rsidRDefault="000643A5">
      <w:r>
        <w:rPr>
          <w:rStyle w:val="CommentReference"/>
        </w:rPr>
        <w:annotationRef/>
      </w:r>
      <w:r w:rsidR="00731D28">
        <w:rPr>
          <w:sz w:val="20"/>
          <w:szCs w:val="20"/>
        </w:rPr>
        <w:t>Chnage Image</w:t>
      </w:r>
    </w:p>
  </w:comment>
  <w:comment w:id="447" w:author="Dharti Jagani" w:date="2024-08-19T18:21:00Z" w:initials="DJ">
    <w:p w14:paraId="7F8EC84E" w14:textId="77777777" w:rsidR="00666E9C" w:rsidRDefault="000643A5">
      <w:r>
        <w:rPr>
          <w:rStyle w:val="CommentReference"/>
        </w:rPr>
        <w:annotationRef/>
      </w:r>
      <w:r>
        <w:rPr>
          <w:color w:val="000000"/>
          <w:sz w:val="20"/>
          <w:szCs w:val="20"/>
        </w:rPr>
        <w:t>Bild ändern</w:t>
      </w:r>
    </w:p>
  </w:comment>
  <w:comment w:id="464" w:author="Dharti Jagani" w:date="2024-08-19T18:10:00Z" w:initials="DJ">
    <w:p w14:paraId="23A74C2D" w14:textId="77777777" w:rsidR="00666E9C" w:rsidRDefault="000643A5">
      <w:r>
        <w:rPr>
          <w:rStyle w:val="CommentReference"/>
        </w:rPr>
        <w:annotationRef/>
      </w:r>
      <w:r>
        <w:rPr>
          <w:color w:val="000000"/>
          <w:sz w:val="20"/>
          <w:szCs w:val="20"/>
        </w:rPr>
        <w:t>bearbeiten</w:t>
      </w:r>
    </w:p>
  </w:comment>
  <w:comment w:id="472" w:author="Dharti Jagani" w:date="2024-08-19T18:15:00Z" w:initials="DJ">
    <w:p w14:paraId="64222D4B" w14:textId="77777777" w:rsidR="00666E9C" w:rsidRDefault="000643A5">
      <w:r>
        <w:rPr>
          <w:rStyle w:val="CommentReference"/>
        </w:rPr>
        <w:annotationRef/>
      </w:r>
      <w:r>
        <w:rPr>
          <w:color w:val="000000"/>
          <w:sz w:val="20"/>
          <w:szCs w:val="20"/>
        </w:rPr>
        <w:t>Bilder entfernen</w:t>
      </w:r>
    </w:p>
  </w:comment>
  <w:comment w:id="502" w:author="Dharti Jagani" w:date="2024-08-19T18:25:00Z" w:initials="DJ">
    <w:p w14:paraId="0E307303" w14:textId="77777777" w:rsidR="00666E9C" w:rsidRDefault="000643A5">
      <w:r>
        <w:rPr>
          <w:rStyle w:val="CommentReference"/>
        </w:rPr>
        <w:annotationRef/>
      </w:r>
      <w:r w:rsidR="00875791">
        <w:rPr>
          <w:sz w:val="20"/>
          <w:szCs w:val="20"/>
        </w:rPr>
        <w:t>Name und Bild von Chang</w:t>
      </w:r>
    </w:p>
  </w:comment>
  <w:comment w:id="516" w:author="Dharti Jagani" w:date="2024-08-19T18:27:00Z" w:initials="DJ">
    <w:p w14:paraId="73B8E89E" w14:textId="77777777" w:rsidR="00666E9C" w:rsidRDefault="000643A5">
      <w:r>
        <w:rPr>
          <w:rStyle w:val="CommentReference"/>
        </w:rPr>
        <w:annotationRef/>
      </w:r>
      <w:r>
        <w:rPr>
          <w:color w:val="000000"/>
          <w:sz w:val="20"/>
          <w:szCs w:val="20"/>
        </w:rPr>
        <w:t>Bild ändern</w:t>
      </w:r>
    </w:p>
  </w:comment>
  <w:comment w:id="528" w:author="Dharti Jagani" w:date="2024-08-19T18:27:00Z" w:initials="DJ">
    <w:p w14:paraId="17C0EDE3" w14:textId="77777777" w:rsidR="00666E9C" w:rsidRDefault="000643A5">
      <w:r>
        <w:rPr>
          <w:rStyle w:val="CommentReference"/>
        </w:rPr>
        <w:annotationRef/>
      </w:r>
      <w:r>
        <w:rPr>
          <w:color w:val="000000"/>
          <w:sz w:val="20"/>
          <w:szCs w:val="20"/>
        </w:rPr>
        <w:t>Bild ändern</w:t>
      </w:r>
    </w:p>
  </w:comment>
  <w:comment w:id="555" w:author="Dharti Jagani" w:date="2024-08-19T18:10:00Z" w:initials="DJ">
    <w:p w14:paraId="5F72D3F0" w14:textId="77777777" w:rsidR="00666E9C" w:rsidRDefault="000643A5">
      <w:r>
        <w:rPr>
          <w:rStyle w:val="CommentReference"/>
        </w:rPr>
        <w:annotationRef/>
      </w:r>
      <w:r>
        <w:rPr>
          <w:color w:val="000000"/>
          <w:sz w:val="20"/>
          <w:szCs w:val="20"/>
        </w:rPr>
        <w:t>bearbeiten</w:t>
      </w:r>
    </w:p>
  </w:comment>
  <w:comment w:id="559" w:author="Dharti Jagani" w:date="2024-08-19T18:15:00Z" w:initials="DJ">
    <w:p w14:paraId="53397A0C" w14:textId="77777777" w:rsidR="00666E9C" w:rsidRDefault="000643A5">
      <w:r>
        <w:rPr>
          <w:rStyle w:val="CommentReference"/>
        </w:rPr>
        <w:annotationRef/>
      </w:r>
      <w:r>
        <w:rPr>
          <w:color w:val="000000"/>
          <w:sz w:val="20"/>
          <w:szCs w:val="20"/>
        </w:rPr>
        <w:t>Bilder entfernen</w:t>
      </w:r>
    </w:p>
  </w:comment>
  <w:comment w:id="587" w:author="Dharti Jagani" w:date="2024-08-19T18:35:00Z" w:initials="DJ">
    <w:p w14:paraId="5F0C12B9" w14:textId="77777777" w:rsidR="00666E9C" w:rsidRDefault="000643A5">
      <w:r>
        <w:rPr>
          <w:rStyle w:val="CommentReference"/>
        </w:rPr>
        <w:annotationRef/>
      </w:r>
      <w:r>
        <w:rPr>
          <w:color w:val="000000"/>
          <w:sz w:val="20"/>
          <w:szCs w:val="20"/>
        </w:rPr>
        <w:t>bearbeiten</w:t>
      </w:r>
    </w:p>
  </w:comment>
  <w:comment w:id="588" w:author="Dharti Jagani" w:date="2024-08-19T18:35:00Z" w:initials="DJ">
    <w:p w14:paraId="6D37206A" w14:textId="77777777" w:rsidR="00666E9C" w:rsidRDefault="000643A5">
      <w:r>
        <w:rPr>
          <w:rStyle w:val="CommentReference"/>
        </w:rPr>
        <w:annotationRef/>
      </w:r>
      <w:r>
        <w:rPr>
          <w:color w:val="000000"/>
          <w:sz w:val="20"/>
          <w:szCs w:val="20"/>
        </w:rPr>
        <w:t>Bild entfernen</w:t>
      </w:r>
    </w:p>
  </w:comment>
  <w:comment w:id="634" w:author="Dharti Jagani" w:date="2024-08-19T18:37:00Z" w:initials="DJ">
    <w:p w14:paraId="76E38135" w14:textId="77777777" w:rsidR="00666E9C" w:rsidRDefault="000643A5">
      <w:r>
        <w:rPr>
          <w:rStyle w:val="CommentReference"/>
        </w:rPr>
        <w:annotationRef/>
      </w:r>
      <w:r>
        <w:rPr>
          <w:color w:val="000000"/>
          <w:sz w:val="20"/>
          <w:szCs w:val="20"/>
        </w:rPr>
        <w:t>Bilder bearbeiten und entfernen</w:t>
      </w:r>
    </w:p>
  </w:comment>
  <w:comment w:id="675" w:author="Dharti Jagani" w:date="2024-08-19T18:39:00Z" w:initials="DJ">
    <w:p w14:paraId="10E0D474" w14:textId="77777777" w:rsidR="00666E9C" w:rsidRDefault="000643A5">
      <w:r>
        <w:rPr>
          <w:rStyle w:val="CommentReference"/>
        </w:rPr>
        <w:annotationRef/>
      </w:r>
      <w:r>
        <w:rPr>
          <w:color w:val="000000"/>
          <w:sz w:val="20"/>
          <w:szCs w:val="20"/>
        </w:rPr>
        <w:t>Bearbeiten und Entfernen von passierbar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048A06E" w15:done="0"/>
  <w15:commentEx w15:paraId="3D3F74E7" w15:done="0"/>
  <w15:commentEx w15:paraId="46748CB2" w15:done="0"/>
  <w15:commentEx w15:paraId="00466D26" w15:done="0"/>
  <w15:commentEx w15:paraId="28D5EE2C" w15:done="0"/>
  <w15:commentEx w15:paraId="321EDDA3" w15:done="0"/>
  <w15:commentEx w15:paraId="65297B4C" w15:done="0"/>
  <w15:commentEx w15:paraId="036BFE96" w15:done="0"/>
  <w15:commentEx w15:paraId="61126A27" w15:done="0"/>
  <w15:commentEx w15:paraId="1A7F33B6" w15:done="0"/>
  <w15:commentEx w15:paraId="1CEF82EB" w15:done="0"/>
  <w15:commentEx w15:paraId="2B7E34E2" w15:done="0"/>
  <w15:commentEx w15:paraId="23BF8ED5" w15:done="0"/>
  <w15:commentEx w15:paraId="06D734DC" w15:done="0"/>
  <w15:commentEx w15:paraId="0913873C" w15:done="0"/>
  <w15:commentEx w15:paraId="4D37BBD3" w15:done="0"/>
  <w15:commentEx w15:paraId="6E2D5BE0" w15:done="0"/>
  <w15:commentEx w15:paraId="5D2A927D" w15:done="0"/>
  <w15:commentEx w15:paraId="4542B7D3" w15:done="0"/>
  <w15:commentEx w15:paraId="2B930181" w15:done="0"/>
  <w15:commentEx w15:paraId="41AD8243" w15:done="0"/>
  <w15:commentEx w15:paraId="386B1A5C" w15:done="0"/>
  <w15:commentEx w15:paraId="7FDF02FA" w15:done="0"/>
  <w15:commentEx w15:paraId="29821C92" w15:done="0"/>
  <w15:commentEx w15:paraId="7F8EC84E" w15:done="0"/>
  <w15:commentEx w15:paraId="23A74C2D" w15:done="0"/>
  <w15:commentEx w15:paraId="64222D4B" w15:done="0"/>
  <w15:commentEx w15:paraId="0E307303" w15:done="0"/>
  <w15:commentEx w15:paraId="73B8E89E" w15:done="0"/>
  <w15:commentEx w15:paraId="17C0EDE3" w15:done="0"/>
  <w15:commentEx w15:paraId="5F72D3F0" w15:done="0"/>
  <w15:commentEx w15:paraId="53397A0C" w15:done="0"/>
  <w15:commentEx w15:paraId="5F0C12B9" w15:done="0"/>
  <w15:commentEx w15:paraId="6D37206A" w15:done="0"/>
  <w15:commentEx w15:paraId="76E38135" w15:done="0"/>
  <w15:commentEx w15:paraId="10E0D4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048A06E" w16cid:durableId="703006E5"/>
  <w16cid:commentId w16cid:paraId="3D3F74E7" w16cid:durableId="4CEFC14A"/>
  <w16cid:commentId w16cid:paraId="46748CB2" w16cid:durableId="291F516C"/>
  <w16cid:commentId w16cid:paraId="00466D26" w16cid:durableId="4ED851FA"/>
  <w16cid:commentId w16cid:paraId="28D5EE2C" w16cid:durableId="6D592976"/>
  <w16cid:commentId w16cid:paraId="321EDDA3" w16cid:durableId="20F1F54C"/>
  <w16cid:commentId w16cid:paraId="65297B4C" w16cid:durableId="106B765A"/>
  <w16cid:commentId w16cid:paraId="036BFE96" w16cid:durableId="62BA9C25"/>
  <w16cid:commentId w16cid:paraId="61126A27" w16cid:durableId="547CA453"/>
  <w16cid:commentId w16cid:paraId="1A7F33B6" w16cid:durableId="076B3BD2"/>
  <w16cid:commentId w16cid:paraId="1CEF82EB" w16cid:durableId="4F7B5DAB"/>
  <w16cid:commentId w16cid:paraId="2B7E34E2" w16cid:durableId="79F2ACE2"/>
  <w16cid:commentId w16cid:paraId="23BF8ED5" w16cid:durableId="6B5CE7EA"/>
  <w16cid:commentId w16cid:paraId="06D734DC" w16cid:durableId="21D8AEEE"/>
  <w16cid:commentId w16cid:paraId="0913873C" w16cid:durableId="0FDA3742"/>
  <w16cid:commentId w16cid:paraId="4D37BBD3" w16cid:durableId="2B2393B0"/>
  <w16cid:commentId w16cid:paraId="6E2D5BE0" w16cid:durableId="3BEAF15D"/>
  <w16cid:commentId w16cid:paraId="5D2A927D" w16cid:durableId="2B021AA5"/>
  <w16cid:commentId w16cid:paraId="4542B7D3" w16cid:durableId="1F68B3B2"/>
  <w16cid:commentId w16cid:paraId="2B930181" w16cid:durableId="404D775D"/>
  <w16cid:commentId w16cid:paraId="41AD8243" w16cid:durableId="6CBD8EEB"/>
  <w16cid:commentId w16cid:paraId="386B1A5C" w16cid:durableId="52E1A279"/>
  <w16cid:commentId w16cid:paraId="7FDF02FA" w16cid:durableId="73CA7CC3"/>
  <w16cid:commentId w16cid:paraId="29821C92" w16cid:durableId="1BD33782"/>
  <w16cid:commentId w16cid:paraId="7F8EC84E" w16cid:durableId="71A2A495"/>
  <w16cid:commentId w16cid:paraId="23A74C2D" w16cid:durableId="58A98617"/>
  <w16cid:commentId w16cid:paraId="64222D4B" w16cid:durableId="073B6319"/>
  <w16cid:commentId w16cid:paraId="0E307303" w16cid:durableId="7E659313"/>
  <w16cid:commentId w16cid:paraId="73B8E89E" w16cid:durableId="2F096F71"/>
  <w16cid:commentId w16cid:paraId="17C0EDE3" w16cid:durableId="3F1F5569"/>
  <w16cid:commentId w16cid:paraId="5F72D3F0" w16cid:durableId="7504200D"/>
  <w16cid:commentId w16cid:paraId="53397A0C" w16cid:durableId="777F65BB"/>
  <w16cid:commentId w16cid:paraId="5F0C12B9" w16cid:durableId="3C162A13"/>
  <w16cid:commentId w16cid:paraId="6D37206A" w16cid:durableId="724E3E72"/>
  <w16cid:commentId w16cid:paraId="76E38135" w16cid:durableId="6D490733"/>
  <w16cid:commentId w16cid:paraId="10E0D474" w16cid:durableId="21A510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C4630"/>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72039"/>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85DFD"/>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955B6C"/>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9816E0"/>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1E5E8B"/>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136274"/>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4732D"/>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1A5D16"/>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B52559"/>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AC2B0C"/>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D7011B5"/>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491290"/>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71721D"/>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6C680F"/>
    <w:multiLevelType w:val="multilevel"/>
    <w:tmpl w:val="9FF8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603A49"/>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F2C4291"/>
    <w:multiLevelType w:val="multilevel"/>
    <w:tmpl w:val="8E6EB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C766DA"/>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B5248CC"/>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FF76943"/>
    <w:multiLevelType w:val="multilevel"/>
    <w:tmpl w:val="8E6EB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2107702">
    <w:abstractNumId w:val="6"/>
  </w:num>
  <w:num w:numId="2" w16cid:durableId="221871012">
    <w:abstractNumId w:val="9"/>
  </w:num>
  <w:num w:numId="3" w16cid:durableId="1336959899">
    <w:abstractNumId w:val="1"/>
  </w:num>
  <w:num w:numId="4" w16cid:durableId="1947810708">
    <w:abstractNumId w:val="19"/>
  </w:num>
  <w:num w:numId="5" w16cid:durableId="914514080">
    <w:abstractNumId w:val="15"/>
  </w:num>
  <w:num w:numId="6" w16cid:durableId="1804157220">
    <w:abstractNumId w:val="0"/>
  </w:num>
  <w:num w:numId="7" w16cid:durableId="68113591">
    <w:abstractNumId w:val="13"/>
  </w:num>
  <w:num w:numId="8" w16cid:durableId="1439250876">
    <w:abstractNumId w:val="8"/>
  </w:num>
  <w:num w:numId="9" w16cid:durableId="1043166071">
    <w:abstractNumId w:val="5"/>
  </w:num>
  <w:num w:numId="10" w16cid:durableId="1499072805">
    <w:abstractNumId w:val="12"/>
  </w:num>
  <w:num w:numId="11" w16cid:durableId="2064477316">
    <w:abstractNumId w:val="3"/>
  </w:num>
  <w:num w:numId="12" w16cid:durableId="534462237">
    <w:abstractNumId w:val="10"/>
  </w:num>
  <w:num w:numId="13" w16cid:durableId="270823184">
    <w:abstractNumId w:val="17"/>
  </w:num>
  <w:num w:numId="14" w16cid:durableId="1612321355">
    <w:abstractNumId w:val="7"/>
  </w:num>
  <w:num w:numId="15" w16cid:durableId="1816141077">
    <w:abstractNumId w:val="2"/>
  </w:num>
  <w:num w:numId="16" w16cid:durableId="2014448720">
    <w:abstractNumId w:val="11"/>
  </w:num>
  <w:num w:numId="17" w16cid:durableId="1976446398">
    <w:abstractNumId w:val="18"/>
  </w:num>
  <w:num w:numId="18" w16cid:durableId="1131676464">
    <w:abstractNumId w:val="14"/>
  </w:num>
  <w:num w:numId="19" w16cid:durableId="110252116">
    <w:abstractNumId w:val="16"/>
  </w:num>
  <w:num w:numId="20" w16cid:durableId="118529101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nket Joshi">
    <w15:presenceInfo w15:providerId="AD" w15:userId="S::sanket@technofocus.co::a7f32c1f-cbd0-4e6c-b605-d0abdc64b391"/>
  </w15:person>
  <w15:person w15:author="Dharti Jagani">
    <w15:presenceInfo w15:providerId="AD" w15:userId="S::dharti@technofocus.co::6545a728-5484-4ca5-848c-c900fa5f1b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10C"/>
    <w:rsid w:val="0002151B"/>
    <w:rsid w:val="00030DFC"/>
    <w:rsid w:val="0004290C"/>
    <w:rsid w:val="00043AE1"/>
    <w:rsid w:val="00047FAD"/>
    <w:rsid w:val="00057FFD"/>
    <w:rsid w:val="000643A5"/>
    <w:rsid w:val="00076CF5"/>
    <w:rsid w:val="0007778D"/>
    <w:rsid w:val="00081CF2"/>
    <w:rsid w:val="000A07A3"/>
    <w:rsid w:val="000E5A29"/>
    <w:rsid w:val="0013344A"/>
    <w:rsid w:val="0017234D"/>
    <w:rsid w:val="001B12B4"/>
    <w:rsid w:val="001C71B2"/>
    <w:rsid w:val="001F01BB"/>
    <w:rsid w:val="001F4982"/>
    <w:rsid w:val="00233657"/>
    <w:rsid w:val="00242E92"/>
    <w:rsid w:val="00270BF2"/>
    <w:rsid w:val="00271A2A"/>
    <w:rsid w:val="002721CE"/>
    <w:rsid w:val="0028059E"/>
    <w:rsid w:val="002C5618"/>
    <w:rsid w:val="002F21C4"/>
    <w:rsid w:val="0032225F"/>
    <w:rsid w:val="00327687"/>
    <w:rsid w:val="00341175"/>
    <w:rsid w:val="00364EBA"/>
    <w:rsid w:val="003907C6"/>
    <w:rsid w:val="003A4687"/>
    <w:rsid w:val="003A5508"/>
    <w:rsid w:val="003F098E"/>
    <w:rsid w:val="00400D67"/>
    <w:rsid w:val="00425711"/>
    <w:rsid w:val="0042604F"/>
    <w:rsid w:val="00445884"/>
    <w:rsid w:val="00454CED"/>
    <w:rsid w:val="0048160E"/>
    <w:rsid w:val="004B165A"/>
    <w:rsid w:val="004E358A"/>
    <w:rsid w:val="00513A44"/>
    <w:rsid w:val="00535EAD"/>
    <w:rsid w:val="00565F4E"/>
    <w:rsid w:val="005A4BBE"/>
    <w:rsid w:val="005D00D6"/>
    <w:rsid w:val="005F0D21"/>
    <w:rsid w:val="005F368C"/>
    <w:rsid w:val="005F733E"/>
    <w:rsid w:val="00666E9C"/>
    <w:rsid w:val="00694822"/>
    <w:rsid w:val="00695747"/>
    <w:rsid w:val="006B3B7A"/>
    <w:rsid w:val="006F3A53"/>
    <w:rsid w:val="00704D5B"/>
    <w:rsid w:val="00731D28"/>
    <w:rsid w:val="00760150"/>
    <w:rsid w:val="007732AC"/>
    <w:rsid w:val="0079055D"/>
    <w:rsid w:val="007C04F5"/>
    <w:rsid w:val="007C2577"/>
    <w:rsid w:val="007D373B"/>
    <w:rsid w:val="00823431"/>
    <w:rsid w:val="00857D53"/>
    <w:rsid w:val="0087010C"/>
    <w:rsid w:val="00875791"/>
    <w:rsid w:val="008959DB"/>
    <w:rsid w:val="008E6B8D"/>
    <w:rsid w:val="00906C63"/>
    <w:rsid w:val="0092266C"/>
    <w:rsid w:val="0092400E"/>
    <w:rsid w:val="00934A24"/>
    <w:rsid w:val="009611BF"/>
    <w:rsid w:val="00966F2F"/>
    <w:rsid w:val="009C7006"/>
    <w:rsid w:val="009E2F36"/>
    <w:rsid w:val="009F072D"/>
    <w:rsid w:val="009F491F"/>
    <w:rsid w:val="00A03164"/>
    <w:rsid w:val="00A210C1"/>
    <w:rsid w:val="00A2230F"/>
    <w:rsid w:val="00A30868"/>
    <w:rsid w:val="00A31F4F"/>
    <w:rsid w:val="00A35353"/>
    <w:rsid w:val="00A951E9"/>
    <w:rsid w:val="00AB0653"/>
    <w:rsid w:val="00B22B35"/>
    <w:rsid w:val="00B345F5"/>
    <w:rsid w:val="00B80D91"/>
    <w:rsid w:val="00BA53ED"/>
    <w:rsid w:val="00BB515D"/>
    <w:rsid w:val="00BC2391"/>
    <w:rsid w:val="00BD65D4"/>
    <w:rsid w:val="00BF2383"/>
    <w:rsid w:val="00BF4F19"/>
    <w:rsid w:val="00C029B7"/>
    <w:rsid w:val="00C046B3"/>
    <w:rsid w:val="00C321CF"/>
    <w:rsid w:val="00C5506D"/>
    <w:rsid w:val="00C613AB"/>
    <w:rsid w:val="00C61FE6"/>
    <w:rsid w:val="00C93314"/>
    <w:rsid w:val="00CC0B32"/>
    <w:rsid w:val="00D012F8"/>
    <w:rsid w:val="00D42AE2"/>
    <w:rsid w:val="00D566D6"/>
    <w:rsid w:val="00D603AE"/>
    <w:rsid w:val="00D77F84"/>
    <w:rsid w:val="00DD02DB"/>
    <w:rsid w:val="00DD1D8E"/>
    <w:rsid w:val="00DF158B"/>
    <w:rsid w:val="00DF55F3"/>
    <w:rsid w:val="00E127F5"/>
    <w:rsid w:val="00E219D5"/>
    <w:rsid w:val="00E26CEC"/>
    <w:rsid w:val="00E4331C"/>
    <w:rsid w:val="00E502F2"/>
    <w:rsid w:val="00E51058"/>
    <w:rsid w:val="00E55327"/>
    <w:rsid w:val="00E84F36"/>
    <w:rsid w:val="00F00869"/>
    <w:rsid w:val="00F16D8A"/>
    <w:rsid w:val="00F177C3"/>
    <w:rsid w:val="00F27151"/>
    <w:rsid w:val="00F87293"/>
    <w:rsid w:val="00F91589"/>
    <w:rsid w:val="00F93AFD"/>
    <w:rsid w:val="00FC34FB"/>
    <w:rsid w:val="00FC5A17"/>
    <w:rsid w:val="00FE5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A4EBC"/>
  <w15:chartTrackingRefBased/>
  <w15:docId w15:val="{1FC226DA-D72C-8E47-917A-D86D49920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618"/>
    <w:pPr>
      <w:ind w:left="0" w:firstLine="0"/>
    </w:pPr>
  </w:style>
  <w:style w:type="paragraph" w:styleId="Heading1">
    <w:name w:val="heading 1"/>
    <w:basedOn w:val="Normal"/>
    <w:next w:val="Normal"/>
    <w:link w:val="Heading1Char"/>
    <w:uiPriority w:val="9"/>
    <w:qFormat/>
    <w:rsid w:val="0087010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010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010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7010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010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010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010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010C"/>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010C"/>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10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010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010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7010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010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010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010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010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010C"/>
    <w:rPr>
      <w:rFonts w:eastAsiaTheme="majorEastAsia" w:cstheme="majorBidi"/>
      <w:color w:val="272727" w:themeColor="text1" w:themeTint="D8"/>
    </w:rPr>
  </w:style>
  <w:style w:type="paragraph" w:styleId="Title">
    <w:name w:val="Title"/>
    <w:basedOn w:val="Normal"/>
    <w:next w:val="Normal"/>
    <w:link w:val="TitleChar"/>
    <w:uiPriority w:val="10"/>
    <w:qFormat/>
    <w:rsid w:val="0087010C"/>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10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010C"/>
    <w:pPr>
      <w:numPr>
        <w:ilvl w:val="1"/>
      </w:numPr>
      <w:spacing w:after="160"/>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010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010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7010C"/>
    <w:rPr>
      <w:i/>
      <w:iCs/>
      <w:color w:val="404040" w:themeColor="text1" w:themeTint="BF"/>
    </w:rPr>
  </w:style>
  <w:style w:type="paragraph" w:styleId="ListParagraph">
    <w:name w:val="List Paragraph"/>
    <w:basedOn w:val="Normal"/>
    <w:uiPriority w:val="34"/>
    <w:qFormat/>
    <w:rsid w:val="0087010C"/>
    <w:pPr>
      <w:ind w:left="720"/>
      <w:contextualSpacing/>
    </w:pPr>
  </w:style>
  <w:style w:type="character" w:styleId="IntenseEmphasis">
    <w:name w:val="Intense Emphasis"/>
    <w:basedOn w:val="DefaultParagraphFont"/>
    <w:uiPriority w:val="21"/>
    <w:qFormat/>
    <w:rsid w:val="0087010C"/>
    <w:rPr>
      <w:i/>
      <w:iCs/>
      <w:color w:val="0F4761" w:themeColor="accent1" w:themeShade="BF"/>
    </w:rPr>
  </w:style>
  <w:style w:type="paragraph" w:styleId="IntenseQuote">
    <w:name w:val="Intense Quote"/>
    <w:basedOn w:val="Normal"/>
    <w:next w:val="Normal"/>
    <w:link w:val="IntenseQuoteChar"/>
    <w:uiPriority w:val="30"/>
    <w:qFormat/>
    <w:rsid w:val="0087010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010C"/>
    <w:rPr>
      <w:i/>
      <w:iCs/>
      <w:color w:val="0F4761" w:themeColor="accent1" w:themeShade="BF"/>
    </w:rPr>
  </w:style>
  <w:style w:type="character" w:styleId="IntenseReference">
    <w:name w:val="Intense Reference"/>
    <w:basedOn w:val="DefaultParagraphFont"/>
    <w:uiPriority w:val="32"/>
    <w:qFormat/>
    <w:rsid w:val="0087010C"/>
    <w:rPr>
      <w:b/>
      <w:bCs/>
      <w:smallCaps/>
      <w:color w:val="0F4761" w:themeColor="accent1" w:themeShade="BF"/>
      <w:spacing w:val="5"/>
    </w:rPr>
  </w:style>
  <w:style w:type="paragraph" w:customStyle="1" w:styleId="msonormal0">
    <w:name w:val="msonormal"/>
    <w:basedOn w:val="Normal"/>
    <w:rsid w:val="0087010C"/>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87010C"/>
    <w:rPr>
      <w:b/>
      <w:bCs/>
    </w:rPr>
  </w:style>
  <w:style w:type="paragraph" w:styleId="NormalWeb">
    <w:name w:val="Normal (Web)"/>
    <w:basedOn w:val="Normal"/>
    <w:uiPriority w:val="99"/>
    <w:semiHidden/>
    <w:unhideWhenUsed/>
    <w:rsid w:val="0087010C"/>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87010C"/>
  </w:style>
  <w:style w:type="character" w:styleId="HTMLCode">
    <w:name w:val="HTML Code"/>
    <w:basedOn w:val="DefaultParagraphFont"/>
    <w:uiPriority w:val="99"/>
    <w:semiHidden/>
    <w:unhideWhenUsed/>
    <w:rsid w:val="0087010C"/>
    <w:rPr>
      <w:rFonts w:ascii="Courier New" w:eastAsia="Times New Roman" w:hAnsi="Courier New" w:cs="Courier New"/>
      <w:sz w:val="20"/>
      <w:szCs w:val="20"/>
    </w:rPr>
  </w:style>
  <w:style w:type="character" w:customStyle="1" w:styleId="pln">
    <w:name w:val="pln"/>
    <w:basedOn w:val="DefaultParagraphFont"/>
    <w:rsid w:val="0087010C"/>
  </w:style>
  <w:style w:type="character" w:customStyle="1" w:styleId="pun">
    <w:name w:val="pun"/>
    <w:basedOn w:val="DefaultParagraphFont"/>
    <w:rsid w:val="0087010C"/>
  </w:style>
  <w:style w:type="character" w:customStyle="1" w:styleId="typ">
    <w:name w:val="typ"/>
    <w:basedOn w:val="DefaultParagraphFont"/>
    <w:rsid w:val="0087010C"/>
  </w:style>
  <w:style w:type="character" w:customStyle="1" w:styleId="com">
    <w:name w:val="com"/>
    <w:basedOn w:val="DefaultParagraphFont"/>
    <w:rsid w:val="0087010C"/>
  </w:style>
  <w:style w:type="character" w:customStyle="1" w:styleId="str">
    <w:name w:val="str"/>
    <w:basedOn w:val="DefaultParagraphFont"/>
    <w:rsid w:val="0087010C"/>
  </w:style>
  <w:style w:type="character" w:customStyle="1" w:styleId="kwd">
    <w:name w:val="kwd"/>
    <w:basedOn w:val="DefaultParagraphFont"/>
    <w:rsid w:val="0087010C"/>
  </w:style>
  <w:style w:type="paragraph" w:styleId="Revision">
    <w:name w:val="Revision"/>
    <w:hidden/>
    <w:uiPriority w:val="99"/>
    <w:semiHidden/>
    <w:rsid w:val="00C5506D"/>
    <w:pPr>
      <w:spacing w:before="0" w:after="0"/>
      <w:ind w:left="0" w:firstLine="0"/>
    </w:pPr>
  </w:style>
  <w:style w:type="character" w:styleId="CommentReference">
    <w:name w:val="annotation reference"/>
    <w:basedOn w:val="DefaultParagraphFont"/>
    <w:uiPriority w:val="99"/>
    <w:semiHidden/>
    <w:unhideWhenUsed/>
    <w:rsid w:val="00C5506D"/>
    <w:rPr>
      <w:sz w:val="16"/>
      <w:szCs w:val="16"/>
    </w:rPr>
  </w:style>
  <w:style w:type="paragraph" w:styleId="CommentText">
    <w:name w:val="annotation text"/>
    <w:basedOn w:val="Normal"/>
    <w:link w:val="CommentTextChar"/>
    <w:uiPriority w:val="99"/>
    <w:semiHidden/>
    <w:unhideWhenUsed/>
    <w:rsid w:val="00C5506D"/>
    <w:rPr>
      <w:sz w:val="20"/>
      <w:szCs w:val="20"/>
    </w:rPr>
  </w:style>
  <w:style w:type="character" w:customStyle="1" w:styleId="CommentTextChar">
    <w:name w:val="Comment Text Char"/>
    <w:basedOn w:val="DefaultParagraphFont"/>
    <w:link w:val="CommentText"/>
    <w:uiPriority w:val="99"/>
    <w:semiHidden/>
    <w:rsid w:val="00C5506D"/>
    <w:rPr>
      <w:sz w:val="20"/>
      <w:szCs w:val="20"/>
    </w:rPr>
  </w:style>
  <w:style w:type="paragraph" w:styleId="CommentSubject">
    <w:name w:val="annotation subject"/>
    <w:basedOn w:val="CommentText"/>
    <w:next w:val="CommentText"/>
    <w:link w:val="CommentSubjectChar"/>
    <w:uiPriority w:val="99"/>
    <w:semiHidden/>
    <w:unhideWhenUsed/>
    <w:rsid w:val="00C5506D"/>
    <w:rPr>
      <w:b/>
      <w:bCs/>
    </w:rPr>
  </w:style>
  <w:style w:type="character" w:customStyle="1" w:styleId="CommentSubjectChar">
    <w:name w:val="Comment Subject Char"/>
    <w:basedOn w:val="CommentTextChar"/>
    <w:link w:val="CommentSubject"/>
    <w:uiPriority w:val="99"/>
    <w:semiHidden/>
    <w:rsid w:val="00C5506D"/>
    <w:rPr>
      <w:b/>
      <w:bCs/>
      <w:sz w:val="20"/>
      <w:szCs w:val="20"/>
    </w:rPr>
  </w:style>
  <w:style w:type="character" w:styleId="Hyperlink">
    <w:name w:val="Hyperlink"/>
    <w:basedOn w:val="DefaultParagraphFont"/>
    <w:uiPriority w:val="99"/>
    <w:unhideWhenUsed/>
    <w:rsid w:val="00BF4F19"/>
    <w:rPr>
      <w:color w:val="467886" w:themeColor="hyperlink"/>
      <w:u w:val="single"/>
    </w:rPr>
  </w:style>
  <w:style w:type="character" w:styleId="UnresolvedMention">
    <w:name w:val="Unresolved Mention"/>
    <w:basedOn w:val="DefaultParagraphFont"/>
    <w:uiPriority w:val="99"/>
    <w:semiHidden/>
    <w:unhideWhenUsed/>
    <w:rsid w:val="00BF4F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603689">
      <w:bodyDiv w:val="1"/>
      <w:marLeft w:val="0"/>
      <w:marRight w:val="0"/>
      <w:marTop w:val="0"/>
      <w:marBottom w:val="0"/>
      <w:divBdr>
        <w:top w:val="none" w:sz="0" w:space="0" w:color="auto"/>
        <w:left w:val="none" w:sz="0" w:space="0" w:color="auto"/>
        <w:bottom w:val="none" w:sz="0" w:space="0" w:color="auto"/>
        <w:right w:val="none" w:sz="0" w:space="0" w:color="auto"/>
      </w:divBdr>
      <w:divsChild>
        <w:div w:id="584267573">
          <w:blockQuote w:val="1"/>
          <w:marLeft w:val="0"/>
          <w:marRight w:val="0"/>
          <w:marTop w:val="150"/>
          <w:marBottom w:val="150"/>
          <w:divBdr>
            <w:top w:val="none" w:sz="0" w:space="0" w:color="auto"/>
            <w:left w:val="none" w:sz="0" w:space="0" w:color="auto"/>
            <w:bottom w:val="none" w:sz="0" w:space="0" w:color="auto"/>
            <w:right w:val="none" w:sz="0" w:space="0" w:color="auto"/>
          </w:divBdr>
        </w:div>
        <w:div w:id="1941639206">
          <w:blockQuote w:val="1"/>
          <w:marLeft w:val="0"/>
          <w:marRight w:val="0"/>
          <w:marTop w:val="150"/>
          <w:marBottom w:val="150"/>
          <w:divBdr>
            <w:top w:val="none" w:sz="0" w:space="0" w:color="auto"/>
            <w:left w:val="none" w:sz="0" w:space="0" w:color="auto"/>
            <w:bottom w:val="none" w:sz="0" w:space="0" w:color="auto"/>
            <w:right w:val="none" w:sz="0" w:space="0" w:color="auto"/>
          </w:divBdr>
        </w:div>
        <w:div w:id="117880685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728649657">
      <w:bodyDiv w:val="1"/>
      <w:marLeft w:val="0"/>
      <w:marRight w:val="0"/>
      <w:marTop w:val="0"/>
      <w:marBottom w:val="0"/>
      <w:divBdr>
        <w:top w:val="none" w:sz="0" w:space="0" w:color="auto"/>
        <w:left w:val="none" w:sz="0" w:space="0" w:color="auto"/>
        <w:bottom w:val="none" w:sz="0" w:space="0" w:color="auto"/>
        <w:right w:val="none" w:sz="0" w:space="0" w:color="auto"/>
      </w:divBdr>
      <w:divsChild>
        <w:div w:id="1319964120">
          <w:blockQuote w:val="1"/>
          <w:marLeft w:val="0"/>
          <w:marRight w:val="0"/>
          <w:marTop w:val="150"/>
          <w:marBottom w:val="150"/>
          <w:divBdr>
            <w:top w:val="none" w:sz="0" w:space="0" w:color="auto"/>
            <w:left w:val="none" w:sz="0" w:space="0" w:color="auto"/>
            <w:bottom w:val="none" w:sz="0" w:space="0" w:color="auto"/>
            <w:right w:val="none" w:sz="0" w:space="0" w:color="auto"/>
          </w:divBdr>
        </w:div>
        <w:div w:id="642390450">
          <w:blockQuote w:val="1"/>
          <w:marLeft w:val="0"/>
          <w:marRight w:val="0"/>
          <w:marTop w:val="150"/>
          <w:marBottom w:val="150"/>
          <w:divBdr>
            <w:top w:val="none" w:sz="0" w:space="0" w:color="auto"/>
            <w:left w:val="none" w:sz="0" w:space="0" w:color="auto"/>
            <w:bottom w:val="none" w:sz="0" w:space="0" w:color="auto"/>
            <w:right w:val="none" w:sz="0" w:space="0" w:color="auto"/>
          </w:divBdr>
        </w:div>
        <w:div w:id="157596691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jpeg"/><Relationship Id="rId14" Type="http://schemas.microsoft.com/office/2016/09/relationships/commentsIds" Target="commentsIds.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5D44902-BEF3-4279-9811-7E9593E0A2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F91B5F-CC00-4896-8410-A93F98E40B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47</Pages>
  <Words>2761</Words>
  <Characters>15740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docId:07A2BECF7FF1494CF99DDC3D262AA09D</cp:keywords>
  <dc:description/>
  <cp:lastModifiedBy>Sanket Joshi</cp:lastModifiedBy>
  <cp:revision>123</cp:revision>
  <dcterms:created xsi:type="dcterms:W3CDTF">2024-08-16T15:15:00Z</dcterms:created>
  <dcterms:modified xsi:type="dcterms:W3CDTF">2024-10-15T09:42:00Z</dcterms:modified>
</cp:coreProperties>
</file>