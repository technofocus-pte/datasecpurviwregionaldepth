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85B2EC" w14:textId="77777777" w:rsidR="00DA7B3A" w:rsidRPr="00020EE9" w:rsidRDefault="008B52CD">
      <w:pPr>
        <w:pStyle w:val="Heading1"/>
        <w:rPr>
          <w:lang w:val="de-DE"/>
          <w:rPrChange w:id="0" w:author="Sanket Joshi" w:date="2024-10-15T15:46:00Z" w16du:dateUtc="2024-10-15T10:16:00Z">
            <w:rPr/>
          </w:rPrChange>
        </w:rPr>
      </w:pPr>
      <w:r w:rsidRPr="00020EE9">
        <w:rPr>
          <w:lang w:val="de-DE"/>
          <w:rPrChange w:id="1" w:author="Sanket Joshi" w:date="2024-10-15T15:46:00Z" w16du:dateUtc="2024-10-15T10:16:00Z">
            <w:rPr/>
          </w:rPrChange>
        </w:rPr>
        <w:t xml:space="preserve">Übung </w:t>
      </w:r>
      <w:r w:rsidR="002D24E0" w:rsidRPr="00020EE9">
        <w:rPr>
          <w:lang w:val="de-DE"/>
          <w:rPrChange w:id="2" w:author="Sanket Joshi" w:date="2024-10-15T15:46:00Z" w16du:dateUtc="2024-10-15T10:16:00Z">
            <w:rPr/>
          </w:rPrChange>
        </w:rPr>
        <w:t xml:space="preserve">7 </w:t>
      </w:r>
      <w:r w:rsidRPr="00020EE9">
        <w:rPr>
          <w:lang w:val="de-DE"/>
          <w:rPrChange w:id="3" w:author="Sanket Joshi" w:date="2024-10-15T15:46:00Z" w16du:dateUtc="2024-10-15T10:16:00Z">
            <w:rPr/>
          </w:rPrChange>
        </w:rPr>
        <w:t>- Konfigurieren der Communication Compliance</w:t>
      </w:r>
    </w:p>
    <w:p w14:paraId="2B2DDC7B" w14:textId="77777777" w:rsidR="00DA7B3A" w:rsidRPr="00020EE9" w:rsidRDefault="008B52CD">
      <w:pPr>
        <w:pStyle w:val="Heading2"/>
        <w:rPr>
          <w:lang w:val="de-DE"/>
          <w:rPrChange w:id="4" w:author="Sanket Joshi" w:date="2024-10-15T15:46:00Z" w16du:dateUtc="2024-10-15T10:16:00Z">
            <w:rPr/>
          </w:rPrChange>
        </w:rPr>
      </w:pPr>
      <w:r w:rsidRPr="00020EE9">
        <w:rPr>
          <w:lang w:val="de-DE"/>
          <w:rPrChange w:id="5" w:author="Sanket Joshi" w:date="2024-10-15T15:46:00Z" w16du:dateUtc="2024-10-15T10:16:00Z">
            <w:rPr/>
          </w:rPrChange>
        </w:rPr>
        <w:t>Zielsetzung:</w:t>
      </w:r>
    </w:p>
    <w:p w14:paraId="19701EDF" w14:textId="56B1696D" w:rsidR="00DA7B3A" w:rsidRPr="00020EE9" w:rsidRDefault="008B52CD">
      <w:pPr>
        <w:rPr>
          <w:lang w:val="de-DE"/>
          <w:rPrChange w:id="6" w:author="Sanket Joshi" w:date="2024-10-15T15:46:00Z" w16du:dateUtc="2024-10-15T10:16:00Z">
            <w:rPr/>
          </w:rPrChange>
        </w:rPr>
      </w:pPr>
      <w:r w:rsidRPr="00020EE9">
        <w:rPr>
          <w:lang w:val="de-DE"/>
          <w:rPrChange w:id="7" w:author="Sanket Joshi" w:date="2024-10-15T15:46:00Z" w16du:dateUtc="2024-10-15T10:16:00Z">
            <w:rPr/>
          </w:rPrChange>
        </w:rPr>
        <w:t>In dieser Übung werden Sie eine Compliance-Richtlinie konfigurieren, um alle sensiblen Informationen zu erkennen, die von den Benutzern in Ihrem Unternehmen übermittelt werden. Sie verwenden die in der vorangegangenen Übung erstellten sensiblen Informationstypen, um die Gesundheitsdaten von Mitarbeitern oder Mitarbeiter-IDs zu erkennen, die über E-Mails übermittelt werden.</w:t>
      </w:r>
    </w:p>
    <w:p w14:paraId="7D5D0FB9" w14:textId="1E52270D" w:rsidR="00DA7B3A" w:rsidRPr="00020EE9" w:rsidRDefault="008B52CD">
      <w:pPr>
        <w:pStyle w:val="Heading2"/>
        <w:rPr>
          <w:lang w:val="de-DE"/>
          <w:rPrChange w:id="8" w:author="Sanket Joshi" w:date="2024-10-15T15:46:00Z" w16du:dateUtc="2024-10-15T10:16:00Z">
            <w:rPr/>
          </w:rPrChange>
        </w:rPr>
      </w:pPr>
      <w:r w:rsidRPr="00020EE9">
        <w:rPr>
          <w:lang w:val="de-DE"/>
          <w:rPrChange w:id="9" w:author="Sanket Joshi" w:date="2024-10-15T15:46:00Z" w16du:dateUtc="2024-10-15T10:16:00Z">
            <w:rPr/>
          </w:rPrChange>
        </w:rPr>
        <w:t xml:space="preserve">Übung 1 - Freigabe von Berechtigungen </w:t>
      </w:r>
      <w:r w:rsidR="00093139" w:rsidRPr="00020EE9">
        <w:rPr>
          <w:lang w:val="de-DE"/>
          <w:rPrChange w:id="10" w:author="Sanket Joshi" w:date="2024-10-15T15:46:00Z" w16du:dateUtc="2024-10-15T10:16:00Z">
            <w:rPr/>
          </w:rPrChange>
        </w:rPr>
        <w:t>zur C</w:t>
      </w:r>
      <w:r w:rsidRPr="00020EE9">
        <w:rPr>
          <w:lang w:val="de-DE"/>
          <w:rPrChange w:id="11" w:author="Sanket Joshi" w:date="2024-10-15T15:46:00Z" w16du:dateUtc="2024-10-15T10:16:00Z">
            <w:rPr/>
          </w:rPrChange>
        </w:rPr>
        <w:t>ommuni</w:t>
      </w:r>
      <w:r w:rsidR="00093139" w:rsidRPr="00020EE9">
        <w:rPr>
          <w:lang w:val="de-DE"/>
          <w:rPrChange w:id="12" w:author="Sanket Joshi" w:date="2024-10-15T15:46:00Z" w16du:dateUtc="2024-10-15T10:16:00Z">
            <w:rPr/>
          </w:rPrChange>
        </w:rPr>
        <w:t>c</w:t>
      </w:r>
      <w:r w:rsidRPr="00020EE9">
        <w:rPr>
          <w:lang w:val="de-DE"/>
          <w:rPrChange w:id="13" w:author="Sanket Joshi" w:date="2024-10-15T15:46:00Z" w16du:dateUtc="2024-10-15T10:16:00Z">
            <w:rPr/>
          </w:rPrChange>
        </w:rPr>
        <w:t>ation</w:t>
      </w:r>
      <w:commentRangeStart w:id="14"/>
      <w:r w:rsidRPr="00020EE9">
        <w:rPr>
          <w:lang w:val="de-DE"/>
          <w:rPrChange w:id="15" w:author="Sanket Joshi" w:date="2024-10-15T15:46:00Z" w16du:dateUtc="2024-10-15T10:16:00Z">
            <w:rPr/>
          </w:rPrChange>
        </w:rPr>
        <w:t xml:space="preserve"> </w:t>
      </w:r>
      <w:r w:rsidR="00093139" w:rsidRPr="00020EE9">
        <w:rPr>
          <w:lang w:val="de-DE"/>
          <w:rPrChange w:id="16" w:author="Sanket Joshi" w:date="2024-10-15T15:46:00Z" w16du:dateUtc="2024-10-15T10:16:00Z">
            <w:rPr/>
          </w:rPrChange>
        </w:rPr>
        <w:t>C</w:t>
      </w:r>
      <w:r w:rsidRPr="00020EE9">
        <w:rPr>
          <w:lang w:val="de-DE"/>
          <w:rPrChange w:id="17" w:author="Sanket Joshi" w:date="2024-10-15T15:46:00Z" w16du:dateUtc="2024-10-15T10:16:00Z">
            <w:rPr/>
          </w:rPrChange>
        </w:rPr>
        <w:t>ompliance</w:t>
      </w:r>
      <w:commentRangeEnd w:id="14"/>
      <w:r w:rsidR="00CE0E17">
        <w:rPr>
          <w:rStyle w:val="CommentReference"/>
          <w:rFonts w:asciiTheme="minorHAnsi" w:eastAsiaTheme="minorHAnsi" w:hAnsiTheme="minorHAnsi" w:cstheme="minorBidi"/>
          <w:color w:val="auto"/>
        </w:rPr>
        <w:commentReference w:id="14"/>
      </w:r>
    </w:p>
    <w:p w14:paraId="57B2679E" w14:textId="77777777" w:rsidR="00DA7B3A" w:rsidRPr="00020EE9" w:rsidRDefault="008B52CD">
      <w:pPr>
        <w:rPr>
          <w:lang w:val="de-DE"/>
          <w:rPrChange w:id="18" w:author="Sanket Joshi" w:date="2024-10-15T15:46:00Z" w16du:dateUtc="2024-10-15T10:16:00Z">
            <w:rPr/>
          </w:rPrChange>
        </w:rPr>
      </w:pPr>
      <w:r w:rsidRPr="00020EE9">
        <w:rPr>
          <w:lang w:val="de-DE"/>
          <w:rPrChange w:id="19" w:author="Sanket Joshi" w:date="2024-10-15T15:46:00Z" w16du:dateUtc="2024-10-15T10:16:00Z">
            <w:rPr/>
          </w:rPrChange>
        </w:rPr>
        <w:t>In dieser Aufgabe ordnen Sie Benutzer bestimmten Rollengruppen zu, um den Zugriff auf die Communication Compliance und die Zuständigkeiten der verschiedenen Benutzer in Ihrem Unternehmen zu segmentieren.</w:t>
      </w:r>
    </w:p>
    <w:p w14:paraId="723DF887" w14:textId="77777777" w:rsidR="00DA7B3A" w:rsidRPr="00020EE9" w:rsidRDefault="008B52CD">
      <w:pPr>
        <w:pStyle w:val="ListParagraph"/>
        <w:numPr>
          <w:ilvl w:val="0"/>
          <w:numId w:val="1"/>
        </w:numPr>
        <w:rPr>
          <w:lang w:val="de-DE"/>
          <w:rPrChange w:id="20" w:author="Sanket Joshi" w:date="2024-10-15T15:46:00Z" w16du:dateUtc="2024-10-15T10:16:00Z">
            <w:rPr/>
          </w:rPrChange>
        </w:rPr>
      </w:pPr>
      <w:ins w:id="21" w:author="Dharti Jagani" w:date="2024-08-16T15:57:00Z" w16du:dateUtc="2024-08-16T10:27:00Z">
        <w:r w:rsidRPr="00020EE9">
          <w:rPr>
            <w:lang w:val="de-DE"/>
            <w:rPrChange w:id="22" w:author="Sanket Joshi" w:date="2024-10-15T15:46:00Z" w16du:dateUtc="2024-10-15T10:16:00Z">
              <w:rPr/>
            </w:rPrChange>
          </w:rPr>
          <w:t xml:space="preserve">Wenn das Microsoft Purview Portal geöffnet ist, fahren Sie mit Schritt 2 fort, andernfalls öffnen Sie </w:t>
        </w:r>
        <w:r w:rsidRPr="00020EE9">
          <w:rPr>
            <w:b/>
            <w:bCs/>
            <w:color w:val="3A7C22" w:themeColor="accent6" w:themeShade="BF"/>
            <w:lang w:val="de-DE"/>
            <w:rPrChange w:id="23" w:author="Sanket Joshi" w:date="2024-10-15T15:46:00Z" w16du:dateUtc="2024-10-15T10:16:00Z">
              <w:rPr>
                <w:b/>
                <w:bCs/>
                <w:color w:val="3A7C22" w:themeColor="accent6" w:themeShade="BF"/>
              </w:rPr>
            </w:rPrChange>
          </w:rPr>
          <w:t xml:space="preserve">+++https://purview.microsoft.com+++ </w:t>
        </w:r>
        <w:r w:rsidRPr="00020EE9">
          <w:rPr>
            <w:lang w:val="de-DE"/>
            <w:rPrChange w:id="24" w:author="Sanket Joshi" w:date="2024-10-15T15:46:00Z" w16du:dateUtc="2024-10-15T10:16:00Z">
              <w:rPr/>
            </w:rPrChange>
          </w:rPr>
          <w:t xml:space="preserve">und melden sich mit den Anmeldedaten des </w:t>
        </w:r>
        <w:r w:rsidRPr="00020EE9">
          <w:rPr>
            <w:b/>
            <w:bCs/>
            <w:lang w:val="de-DE"/>
            <w:rPrChange w:id="25" w:author="Sanket Joshi" w:date="2024-10-15T15:46:00Z" w16du:dateUtc="2024-10-15T10:16:00Z">
              <w:rPr>
                <w:b/>
                <w:bCs/>
              </w:rPr>
            </w:rPrChange>
          </w:rPr>
          <w:t xml:space="preserve">MOD-Administrators </w:t>
        </w:r>
        <w:r w:rsidRPr="00020EE9">
          <w:rPr>
            <w:lang w:val="de-DE"/>
            <w:rPrChange w:id="26" w:author="Sanket Joshi" w:date="2024-10-15T15:46:00Z" w16du:dateUtc="2024-10-15T10:16:00Z">
              <w:rPr/>
            </w:rPrChange>
          </w:rPr>
          <w:t>an.</w:t>
        </w:r>
      </w:ins>
      <w:del w:id="27" w:author="Dharti Jagani" w:date="2024-08-16T15:57:00Z" w16du:dateUtc="2024-08-16T10:27:00Z">
        <w:r w:rsidR="0097724B" w:rsidRPr="00020EE9" w:rsidDel="000C624E">
          <w:rPr>
            <w:lang w:val="de-DE"/>
            <w:rPrChange w:id="28" w:author="Sanket Joshi" w:date="2024-10-15T15:46:00Z" w16du:dateUtc="2024-10-15T10:16:00Z">
              <w:rPr/>
            </w:rPrChange>
          </w:rPr>
          <w:delText>If the Microsoft Purview compliance portal is open continue to step 2, otherwise, open the </w:delText>
        </w:r>
        <w:r w:rsidR="0097724B" w:rsidRPr="00020EE9" w:rsidDel="000C624E">
          <w:rPr>
            <w:b/>
            <w:bCs/>
            <w:lang w:val="de-DE"/>
            <w:rPrChange w:id="29" w:author="Sanket Joshi" w:date="2024-10-15T15:46:00Z" w16du:dateUtc="2024-10-15T10:16:00Z">
              <w:rPr>
                <w:b/>
                <w:bCs/>
              </w:rPr>
            </w:rPrChange>
          </w:rPr>
          <w:delText>https://compliance.microsoft.com</w:delText>
        </w:r>
        <w:r w:rsidR="0097724B" w:rsidRPr="00020EE9" w:rsidDel="000C624E">
          <w:rPr>
            <w:lang w:val="de-DE"/>
            <w:rPrChange w:id="30" w:author="Sanket Joshi" w:date="2024-10-15T15:46:00Z" w16du:dateUtc="2024-10-15T10:16:00Z">
              <w:rPr/>
            </w:rPrChange>
          </w:rPr>
          <w:delText>and log in with the </w:delText>
        </w:r>
        <w:r w:rsidR="0097724B" w:rsidRPr="00020EE9" w:rsidDel="000C624E">
          <w:rPr>
            <w:b/>
            <w:bCs/>
            <w:lang w:val="de-DE"/>
            <w:rPrChange w:id="31" w:author="Sanket Joshi" w:date="2024-10-15T15:46:00Z" w16du:dateUtc="2024-10-15T10:16:00Z">
              <w:rPr>
                <w:b/>
                <w:bCs/>
              </w:rPr>
            </w:rPrChange>
          </w:rPr>
          <w:delText xml:space="preserve">MOD Administrator </w:delText>
        </w:r>
        <w:r w:rsidR="0097724B" w:rsidRPr="00020EE9" w:rsidDel="000C624E">
          <w:rPr>
            <w:lang w:val="de-DE"/>
            <w:rPrChange w:id="32" w:author="Sanket Joshi" w:date="2024-10-15T15:46:00Z" w16du:dateUtc="2024-10-15T10:16:00Z">
              <w:rPr/>
            </w:rPrChange>
          </w:rPr>
          <w:delText>credentials.</w:delText>
        </w:r>
      </w:del>
    </w:p>
    <w:p w14:paraId="4E7454F8" w14:textId="77777777" w:rsidR="00DA7B3A" w:rsidRPr="00020EE9" w:rsidRDefault="00E14CB8">
      <w:pPr>
        <w:pStyle w:val="ListParagraph"/>
        <w:numPr>
          <w:ilvl w:val="0"/>
          <w:numId w:val="1"/>
        </w:numPr>
        <w:rPr>
          <w:del w:id="33" w:author="Dharti Jagani" w:date="2024-08-16T16:03:00Z" w16du:dateUtc="2024-08-16T10:33:00Z"/>
          <w:lang w:val="de-DE"/>
          <w:rPrChange w:id="34" w:author="Sanket Joshi" w:date="2024-10-15T15:46:00Z" w16du:dateUtc="2024-10-15T10:16:00Z">
            <w:rPr>
              <w:del w:id="35" w:author="Dharti Jagani" w:date="2024-08-16T16:03:00Z" w16du:dateUtc="2024-08-16T10:33:00Z"/>
            </w:rPr>
          </w:rPrChange>
        </w:rPr>
      </w:pPr>
      <w:ins w:id="36" w:author="Dharti Jagani" w:date="2024-08-16T16:03:00Z" w16du:dateUtc="2024-08-16T10:33:00Z">
        <w:r w:rsidRPr="00020EE9">
          <w:rPr>
            <w:lang w:val="de-DE"/>
            <w:rPrChange w:id="37" w:author="Sanket Joshi" w:date="2024-10-15T15:46:00Z" w16du:dateUtc="2024-10-15T10:16:00Z">
              <w:rPr/>
            </w:rPrChange>
          </w:rPr>
          <w:t>Wählen Sie</w:t>
        </w:r>
      </w:ins>
      <w:r w:rsidR="008B52CD" w:rsidRPr="00020EE9">
        <w:rPr>
          <w:lang w:val="de-DE"/>
          <w:rPrChange w:id="38" w:author="Sanket Joshi" w:date="2024-10-15T15:46:00Z" w16du:dateUtc="2024-10-15T10:16:00Z">
            <w:rPr/>
          </w:rPrChange>
        </w:rPr>
        <w:t xml:space="preserve"> in der Navigation </w:t>
      </w:r>
      <w:del w:id="39" w:author="Dharti Jagani" w:date="2024-08-16T16:03:00Z" w16du:dateUtc="2024-08-16T10:33:00Z">
        <w:r w:rsidR="008B52CD" w:rsidRPr="00020EE9" w:rsidDel="00E14CB8">
          <w:rPr>
            <w:lang w:val="de-DE"/>
            <w:rPrChange w:id="40" w:author="Sanket Joshi" w:date="2024-10-15T15:46:00Z" w16du:dateUtc="2024-10-15T10:16:00Z">
              <w:rPr/>
            </w:rPrChange>
          </w:rPr>
          <w:delText>go to </w:delText>
        </w:r>
        <w:r w:rsidR="008B52CD" w:rsidRPr="00020EE9" w:rsidDel="00E14CB8">
          <w:rPr>
            <w:b/>
            <w:bCs/>
            <w:lang w:val="de-DE"/>
            <w:rPrChange w:id="41" w:author="Sanket Joshi" w:date="2024-10-15T15:46:00Z" w16du:dateUtc="2024-10-15T10:16:00Z">
              <w:rPr>
                <w:b/>
                <w:bCs/>
              </w:rPr>
            </w:rPrChange>
          </w:rPr>
          <w:delText>Permissions</w:delText>
        </w:r>
      </w:del>
      <w:ins w:id="42" w:author="Dharti Jagani" w:date="2024-08-16T16:03:00Z" w16du:dateUtc="2024-08-16T10:33:00Z">
        <w:r w:rsidRPr="00020EE9">
          <w:rPr>
            <w:lang w:val="de-DE"/>
            <w:rPrChange w:id="43" w:author="Sanket Joshi" w:date="2024-10-15T15:46:00Z" w16du:dateUtc="2024-10-15T10:16:00Z">
              <w:rPr/>
            </w:rPrChange>
          </w:rPr>
          <w:t xml:space="preserve">die Option </w:t>
        </w:r>
        <w:r w:rsidRPr="00020EE9">
          <w:rPr>
            <w:b/>
            <w:bCs/>
            <w:lang w:val="de-DE"/>
            <w:rPrChange w:id="44" w:author="Sanket Joshi" w:date="2024-10-15T15:46:00Z" w16du:dateUtc="2024-10-15T10:16:00Z">
              <w:rPr/>
            </w:rPrChange>
          </w:rPr>
          <w:t>Einstellungen</w:t>
        </w:r>
      </w:ins>
      <w:r w:rsidR="008B52CD" w:rsidRPr="00020EE9">
        <w:rPr>
          <w:lang w:val="de-DE"/>
          <w:rPrChange w:id="45" w:author="Sanket Joshi" w:date="2024-10-15T15:46:00Z" w16du:dateUtc="2024-10-15T10:16:00Z">
            <w:rPr/>
          </w:rPrChange>
        </w:rPr>
        <w:t xml:space="preserve">, und wählen Sie </w:t>
      </w:r>
      <w:ins w:id="46" w:author="Dharti Jagani" w:date="2024-08-16T16:04:00Z" w16du:dateUtc="2024-08-16T10:34:00Z">
        <w:r w:rsidRPr="00020EE9">
          <w:rPr>
            <w:lang w:val="de-DE"/>
            <w:rPrChange w:id="47" w:author="Sanket Joshi" w:date="2024-10-15T15:46:00Z" w16du:dateUtc="2024-10-15T10:16:00Z">
              <w:rPr>
                <w:b/>
                <w:bCs/>
              </w:rPr>
            </w:rPrChange>
          </w:rPr>
          <w:t xml:space="preserve">unter </w:t>
        </w:r>
        <w:r w:rsidRPr="00020EE9">
          <w:rPr>
            <w:b/>
            <w:bCs/>
            <w:lang w:val="de-DE"/>
            <w:rPrChange w:id="48" w:author="Sanket Joshi" w:date="2024-10-15T15:46:00Z" w16du:dateUtc="2024-10-15T10:16:00Z">
              <w:rPr>
                <w:b/>
                <w:bCs/>
              </w:rPr>
            </w:rPrChange>
          </w:rPr>
          <w:t>Rollengruppen</w:t>
        </w:r>
      </w:ins>
      <w:del w:id="49" w:author="Dharti Jagani" w:date="2024-08-16T16:04:00Z" w16du:dateUtc="2024-08-16T10:34:00Z">
        <w:r w:rsidR="008B52CD" w:rsidRPr="00020EE9" w:rsidDel="00E14CB8">
          <w:rPr>
            <w:lang w:val="de-DE"/>
            <w:rPrChange w:id="50" w:author="Sanket Joshi" w:date="2024-10-15T15:46:00Z" w16du:dateUtc="2024-10-15T10:16:00Z">
              <w:rPr>
                <w:b/>
                <w:bCs/>
              </w:rPr>
            </w:rPrChange>
          </w:rPr>
          <w:delText>s</w:delText>
        </w:r>
      </w:del>
      <w:r w:rsidR="008B52CD" w:rsidRPr="00020EE9">
        <w:rPr>
          <w:lang w:val="de-DE"/>
          <w:rPrChange w:id="51" w:author="Sanket Joshi" w:date="2024-10-15T15:46:00Z" w16du:dateUtc="2024-10-15T10:16:00Z">
            <w:rPr/>
          </w:rPrChange>
        </w:rPr>
        <w:t xml:space="preserve"> die </w:t>
      </w:r>
      <w:ins w:id="52" w:author="Dharti Jagani" w:date="2024-08-16T16:05:00Z" w16du:dateUtc="2024-08-16T10:35:00Z">
        <w:r w:rsidRPr="00020EE9">
          <w:rPr>
            <w:lang w:val="de-DE"/>
            <w:rPrChange w:id="53" w:author="Sanket Joshi" w:date="2024-10-15T15:46:00Z" w16du:dateUtc="2024-10-15T10:16:00Z">
              <w:rPr/>
            </w:rPrChange>
          </w:rPr>
          <w:t xml:space="preserve">Option </w:t>
        </w:r>
        <w:r w:rsidRPr="00020EE9">
          <w:rPr>
            <w:b/>
            <w:bCs/>
            <w:lang w:val="de-DE"/>
            <w:rPrChange w:id="54" w:author="Sanket Joshi" w:date="2024-10-15T15:46:00Z" w16du:dateUtc="2024-10-15T10:16:00Z">
              <w:rPr/>
            </w:rPrChange>
          </w:rPr>
          <w:t>Communication Compliance</w:t>
        </w:r>
      </w:ins>
      <w:del w:id="55" w:author="Dharti Jagani" w:date="2024-08-16T16:05:00Z" w16du:dateUtc="2024-08-16T10:35:00Z">
        <w:r w:rsidR="008B52CD" w:rsidRPr="00020EE9" w:rsidDel="00E14CB8">
          <w:rPr>
            <w:lang w:val="de-DE"/>
            <w:rPrChange w:id="56" w:author="Sanket Joshi" w:date="2024-10-15T15:46:00Z" w16du:dateUtc="2024-10-15T10:16:00Z">
              <w:rPr/>
            </w:rPrChange>
          </w:rPr>
          <w:delText> under </w:delText>
        </w:r>
        <w:r w:rsidR="008B52CD" w:rsidRPr="00020EE9" w:rsidDel="00E14CB8">
          <w:rPr>
            <w:b/>
            <w:bCs/>
            <w:lang w:val="de-DE"/>
            <w:rPrChange w:id="57" w:author="Sanket Joshi" w:date="2024-10-15T15:46:00Z" w16du:dateUtc="2024-10-15T10:16:00Z">
              <w:rPr>
                <w:b/>
                <w:bCs/>
              </w:rPr>
            </w:rPrChange>
          </w:rPr>
          <w:delText>Microsoft Purview Solutions</w:delText>
        </w:r>
      </w:del>
      <w:r w:rsidR="008B52CD" w:rsidRPr="00020EE9">
        <w:rPr>
          <w:lang w:val="de-DE"/>
          <w:rPrChange w:id="58" w:author="Sanket Joshi" w:date="2024-10-15T15:46:00Z" w16du:dateUtc="2024-10-15T10:16:00Z">
            <w:rPr/>
          </w:rPrChange>
        </w:rPr>
        <w:t xml:space="preserve"> .</w:t>
      </w:r>
      <w:ins w:id="59" w:author="Dharti Jagani" w:date="2024-08-16T16:05:00Z" w16du:dateUtc="2024-08-16T10:35:00Z">
        <w:r w:rsidRPr="00020EE9">
          <w:rPr>
            <w:lang w:val="de-DE"/>
            <w:rPrChange w:id="60" w:author="Sanket Joshi" w:date="2024-10-15T15:46:00Z" w16du:dateUtc="2024-10-15T10:16:00Z">
              <w:rPr/>
            </w:rPrChange>
          </w:rPr>
          <w:t xml:space="preserve"> Wählen Sie dann </w:t>
        </w:r>
        <w:r w:rsidRPr="00020EE9">
          <w:rPr>
            <w:b/>
            <w:bCs/>
            <w:lang w:val="de-DE"/>
            <w:rPrChange w:id="61" w:author="Sanket Joshi" w:date="2024-10-15T15:46:00Z" w16du:dateUtc="2024-10-15T10:16:00Z">
              <w:rPr/>
            </w:rPrChange>
          </w:rPr>
          <w:t>Bearbeiten</w:t>
        </w:r>
        <w:r w:rsidRPr="00020EE9">
          <w:rPr>
            <w:lang w:val="de-DE"/>
            <w:rPrChange w:id="62" w:author="Sanket Joshi" w:date="2024-10-15T15:46:00Z" w16du:dateUtc="2024-10-15T10:16:00Z">
              <w:rPr/>
            </w:rPrChange>
          </w:rPr>
          <w:t>.</w:t>
        </w:r>
      </w:ins>
      <w:ins w:id="63" w:author="Dharti Jagani" w:date="2024-08-16T16:08:00Z" w16du:dateUtc="2024-08-16T10:38:00Z">
        <w:r w:rsidRPr="00020EE9">
          <w:rPr>
            <w:lang w:val="de-DE"/>
            <w:rPrChange w:id="64" w:author="Sanket Joshi" w:date="2024-10-15T15:46:00Z" w16du:dateUtc="2024-10-15T10:16:00Z">
              <w:rPr/>
            </w:rPrChange>
          </w:rPr>
          <w:t xml:space="preserve"> Wählen Sie im Seitenbereich erneut </w:t>
        </w:r>
        <w:r w:rsidRPr="00020EE9">
          <w:rPr>
            <w:b/>
            <w:bCs/>
            <w:lang w:val="de-DE"/>
            <w:rPrChange w:id="65" w:author="Sanket Joshi" w:date="2024-10-15T15:46:00Z" w16du:dateUtc="2024-10-15T10:16:00Z">
              <w:rPr/>
            </w:rPrChange>
          </w:rPr>
          <w:t>Bearbeiten</w:t>
        </w:r>
        <w:r w:rsidRPr="00020EE9">
          <w:rPr>
            <w:lang w:val="de-DE"/>
            <w:rPrChange w:id="66" w:author="Sanket Joshi" w:date="2024-10-15T15:46:00Z" w16du:dateUtc="2024-10-15T10:16:00Z">
              <w:rPr/>
            </w:rPrChange>
          </w:rPr>
          <w:t>.</w:t>
        </w:r>
      </w:ins>
    </w:p>
    <w:p w14:paraId="284D7B60" w14:textId="77777777" w:rsidR="00E14CB8" w:rsidRPr="00020EE9" w:rsidRDefault="00E14CB8" w:rsidP="00E14CB8">
      <w:pPr>
        <w:pStyle w:val="ListParagraph"/>
        <w:numPr>
          <w:ilvl w:val="0"/>
          <w:numId w:val="1"/>
        </w:numPr>
        <w:rPr>
          <w:ins w:id="67" w:author="Dharti Jagani" w:date="2024-08-16T16:08:00Z" w16du:dateUtc="2024-08-16T10:38:00Z"/>
          <w:lang w:val="de-DE"/>
          <w:rPrChange w:id="68" w:author="Sanket Joshi" w:date="2024-10-15T15:46:00Z" w16du:dateUtc="2024-10-15T10:16:00Z">
            <w:rPr>
              <w:ins w:id="69" w:author="Dharti Jagani" w:date="2024-08-16T16:08:00Z" w16du:dateUtc="2024-08-16T10:38:00Z"/>
            </w:rPr>
          </w:rPrChange>
        </w:rPr>
      </w:pPr>
    </w:p>
    <w:p w14:paraId="5FEC86BB" w14:textId="77777777" w:rsidR="00DA7B3A" w:rsidRDefault="008B52CD">
      <w:pPr>
        <w:rPr>
          <w:del w:id="70" w:author="Dharti Jagani" w:date="2024-08-16T16:06:00Z" w16du:dateUtc="2024-08-16T10:36:00Z"/>
        </w:rPr>
      </w:pPr>
      <w:ins w:id="71" w:author="Dharti Jagani" w:date="2024-08-16T16:10:00Z" w16du:dateUtc="2024-08-16T10:40:00Z">
        <w:r w:rsidRPr="00E14CB8">
          <w:rPr>
            <w:noProof/>
          </w:rPr>
          <w:lastRenderedPageBreak/>
          <w:drawing>
            <wp:inline distT="0" distB="0" distL="0" distR="0" wp14:anchorId="2C6B4E6B" wp14:editId="369D8094">
              <wp:extent cx="5731510" cy="3232150"/>
              <wp:effectExtent l="0" t="0" r="0" b="6350"/>
              <wp:docPr id="12726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8997" name="Picture 1" descr="A screenshot of a computer&#10;&#10;Description automatically generated"/>
                      <pic:cNvPicPr/>
                    </pic:nvPicPr>
                    <pic:blipFill>
                      <a:blip r:embed="rId11"/>
                      <a:stretch>
                        <a:fillRect/>
                      </a:stretch>
                    </pic:blipFill>
                    <pic:spPr>
                      <a:xfrm>
                        <a:off x="0" y="0"/>
                        <a:ext cx="5731510" cy="3232150"/>
                      </a:xfrm>
                      <a:prstGeom prst="rect">
                        <a:avLst/>
                      </a:prstGeom>
                    </pic:spPr>
                  </pic:pic>
                </a:graphicData>
              </a:graphic>
            </wp:inline>
          </w:drawing>
        </w:r>
      </w:ins>
      <w:del w:id="72" w:author="Dharti Jagani" w:date="2024-08-16T16:03:00Z" w16du:dateUtc="2024-08-16T10:33:00Z">
        <w:r w:rsidR="0097724B" w:rsidRPr="0097724B" w:rsidDel="00E14CB8">
          <w:fldChar w:fldCharType="begin"/>
        </w:r>
        <w:r w:rsidR="0097724B" w:rsidRPr="0097724B" w:rsidDel="00E14CB8">
          <w:delInstrText xml:space="preserve"> INCLUDEPICTURE "https://labondemand.blob.core.windows.net/content/lab149520/instructions237223%5CMedia9%5Cimage1.png" \* MERGEFORMATINET </w:delInstrText>
        </w:r>
        <w:r w:rsidR="0097724B" w:rsidRPr="0097724B" w:rsidDel="00E14CB8">
          <w:fldChar w:fldCharType="separate"/>
        </w:r>
        <w:r w:rsidR="0097724B" w:rsidRPr="0097724B" w:rsidDel="00E14CB8">
          <w:rPr>
            <w:noProof/>
          </w:rPr>
          <w:drawing>
            <wp:inline distT="0" distB="0" distL="0" distR="0" wp14:anchorId="1459D3D5" wp14:editId="6A3F2ECB">
              <wp:extent cx="5731510" cy="3584575"/>
              <wp:effectExtent l="0" t="0" r="0" b="0"/>
              <wp:docPr id="180594592" name="Picture 72"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Graphical user interface, text, application 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7724B" w:rsidRPr="0097724B" w:rsidDel="00E14CB8">
          <w:fldChar w:fldCharType="end"/>
        </w:r>
      </w:del>
    </w:p>
    <w:p w14:paraId="0FF9AF92" w14:textId="77777777" w:rsidR="00DA7B3A" w:rsidRDefault="008B52CD">
      <w:pPr>
        <w:rPr>
          <w:del w:id="73" w:author="Dharti Jagani" w:date="2024-08-16T16:06:00Z" w16du:dateUtc="2024-08-16T10:36:00Z"/>
        </w:rPr>
        <w:pPrChange w:id="74" w:author="Dharti Jagani" w:date="2024-08-16T16:10:00Z" w16du:dateUtc="2024-08-16T10:40:00Z">
          <w:pPr>
            <w:pStyle w:val="ListParagraph"/>
            <w:numPr>
              <w:numId w:val="1"/>
            </w:numPr>
            <w:tabs>
              <w:tab w:val="num" w:pos="720"/>
            </w:tabs>
            <w:ind w:hanging="360"/>
          </w:pPr>
        </w:pPrChange>
      </w:pPr>
      <w:del w:id="75" w:author="Dharti Jagani" w:date="2024-08-16T16:06:00Z" w16du:dateUtc="2024-08-16T10:36:00Z">
        <w:r w:rsidRPr="0097724B" w:rsidDel="00E14CB8">
          <w:delText>Select the </w:delText>
        </w:r>
        <w:r w:rsidRPr="00E14CB8" w:rsidDel="00E14CB8">
          <w:rPr>
            <w:i/>
            <w:iCs/>
          </w:rPr>
          <w:delText>Communication Compliance</w:delText>
        </w:r>
        <w:r w:rsidRPr="0097724B" w:rsidDel="00E14CB8">
          <w:delText> role group, then select </w:delText>
        </w:r>
        <w:r w:rsidRPr="00E14CB8" w:rsidDel="00E14CB8">
          <w:rPr>
            <w:b/>
            <w:bCs/>
          </w:rPr>
          <w:delText>Edit role group</w:delText>
        </w:r>
        <w:r w:rsidRPr="0097724B" w:rsidDel="00E14CB8">
          <w:delText>.</w:delText>
        </w:r>
      </w:del>
    </w:p>
    <w:p w14:paraId="78D11C46" w14:textId="77777777" w:rsidR="00DA7B3A" w:rsidRDefault="008B52CD">
      <w:pPr>
        <w:pPrChange w:id="76" w:author="Dharti Jagani" w:date="2024-08-16T16:10:00Z" w16du:dateUtc="2024-08-16T10:40:00Z">
          <w:pPr>
            <w:pStyle w:val="ListParagraph"/>
          </w:pPr>
        </w:pPrChange>
      </w:pPr>
      <w:del w:id="77" w:author="Dharti Jagani" w:date="2024-08-16T16:06:00Z" w16du:dateUtc="2024-08-16T10:36:00Z">
        <w:r w:rsidRPr="0097724B" w:rsidDel="00E14CB8">
          <w:lastRenderedPageBreak/>
          <w:fldChar w:fldCharType="begin"/>
        </w:r>
        <w:r w:rsidRPr="0097724B" w:rsidDel="00E14CB8">
          <w:delInstrText xml:space="preserve"> INCLUDEPICTURE "https://labondemand.blob.core.windows.net/content/lab149520/instructions237223%5CMedia9%5Cimage2.png" \* MERGEFORMATINET </w:delInstrText>
        </w:r>
        <w:r w:rsidRPr="0097724B" w:rsidDel="00E14CB8">
          <w:fldChar w:fldCharType="separate"/>
        </w:r>
        <w:r w:rsidRPr="0097724B" w:rsidDel="00E14CB8">
          <w:rPr>
            <w:noProof/>
          </w:rPr>
          <w:drawing>
            <wp:inline distT="0" distB="0" distL="0" distR="0" wp14:anchorId="552044CE" wp14:editId="2233677C">
              <wp:extent cx="5731510" cy="3584575"/>
              <wp:effectExtent l="0" t="0" r="0" b="0"/>
              <wp:docPr id="1362367812" name="Picture 71"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Graphical user interface, text, application 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E14CB8">
          <w:fldChar w:fldCharType="end"/>
        </w:r>
      </w:del>
    </w:p>
    <w:p w14:paraId="09369807" w14:textId="77777777" w:rsidR="00DA7B3A" w:rsidRPr="00020EE9" w:rsidRDefault="008B52CD">
      <w:pPr>
        <w:pStyle w:val="ListParagraph"/>
        <w:numPr>
          <w:ilvl w:val="0"/>
          <w:numId w:val="1"/>
        </w:numPr>
        <w:rPr>
          <w:lang w:val="de-DE"/>
          <w:rPrChange w:id="78" w:author="Sanket Joshi" w:date="2024-10-15T15:46:00Z" w16du:dateUtc="2024-10-15T10:16:00Z">
            <w:rPr/>
          </w:rPrChange>
        </w:rPr>
      </w:pPr>
      <w:del w:id="79" w:author="Dharti Jagani" w:date="2024-08-16T16:12:00Z" w16du:dateUtc="2024-08-16T10:42:00Z">
        <w:r w:rsidRPr="00020EE9" w:rsidDel="00CE0E17">
          <w:rPr>
            <w:lang w:val="de-DE"/>
            <w:rPrChange w:id="80" w:author="Sanket Joshi" w:date="2024-10-15T15:46:00Z" w16du:dateUtc="2024-10-15T10:16:00Z">
              <w:rPr/>
            </w:rPrChange>
          </w:rPr>
          <w:delText>Select </w:delText>
        </w:r>
      </w:del>
      <w:ins w:id="81" w:author="Dharti Jagani" w:date="2024-08-16T16:12:00Z" w16du:dateUtc="2024-08-16T10:42:00Z">
        <w:r w:rsidR="00CE0E17" w:rsidRPr="00020EE9">
          <w:rPr>
            <w:lang w:val="de-DE"/>
            <w:rPrChange w:id="82" w:author="Sanket Joshi" w:date="2024-10-15T15:46:00Z" w16du:dateUtc="2024-10-15T10:16:00Z">
              <w:rPr/>
            </w:rPrChange>
          </w:rPr>
          <w:t xml:space="preserve">Wählen Sie auf der Seite </w:t>
        </w:r>
        <w:r w:rsidR="00CE0E17" w:rsidRPr="00020EE9">
          <w:rPr>
            <w:b/>
            <w:bCs/>
            <w:lang w:val="de-DE"/>
            <w:rPrChange w:id="83" w:author="Sanket Joshi" w:date="2024-10-15T15:46:00Z" w16du:dateUtc="2024-10-15T10:16:00Z">
              <w:rPr/>
            </w:rPrChange>
          </w:rPr>
          <w:t xml:space="preserve">Mitglieder der Rollengruppe bearbeiten </w:t>
        </w:r>
      </w:ins>
      <w:del w:id="84" w:author="Dharti Jagani" w:date="2024-08-16T16:12:00Z" w16du:dateUtc="2024-08-16T10:42:00Z">
        <w:r w:rsidRPr="00020EE9" w:rsidDel="00CE0E17">
          <w:rPr>
            <w:b/>
            <w:bCs/>
            <w:lang w:val="de-DE"/>
            <w:rPrChange w:id="85" w:author="Sanket Joshi" w:date="2024-10-15T15:46:00Z" w16du:dateUtc="2024-10-15T10:16:00Z">
              <w:rPr>
                <w:b/>
                <w:bCs/>
              </w:rPr>
            </w:rPrChange>
          </w:rPr>
          <w:delText>Choose members</w:delText>
        </w:r>
        <w:r w:rsidRPr="00020EE9" w:rsidDel="00CE0E17">
          <w:rPr>
            <w:lang w:val="de-DE"/>
            <w:rPrChange w:id="86" w:author="Sanket Joshi" w:date="2024-10-15T15:46:00Z" w16du:dateUtc="2024-10-15T10:16:00Z">
              <w:rPr/>
            </w:rPrChange>
          </w:rPr>
          <w:delText>from the left navigation pane</w:delText>
        </w:r>
      </w:del>
      <w:ins w:id="87" w:author="Dharti Jagani" w:date="2024-08-16T16:12:00Z" w16du:dateUtc="2024-08-16T10:42:00Z">
        <w:r w:rsidR="00CE0E17" w:rsidRPr="00020EE9">
          <w:rPr>
            <w:lang w:val="de-DE"/>
            <w:rPrChange w:id="88" w:author="Sanket Joshi" w:date="2024-10-15T15:46:00Z" w16du:dateUtc="2024-10-15T10:16:00Z">
              <w:rPr/>
            </w:rPrChange>
          </w:rPr>
          <w:t xml:space="preserve"> die Option </w:t>
        </w:r>
        <w:r w:rsidR="00CE0E17" w:rsidRPr="00020EE9">
          <w:rPr>
            <w:b/>
            <w:bCs/>
            <w:lang w:val="de-DE"/>
            <w:rPrChange w:id="89" w:author="Sanket Joshi" w:date="2024-10-15T15:46:00Z" w16du:dateUtc="2024-10-15T10:16:00Z">
              <w:rPr/>
            </w:rPrChange>
          </w:rPr>
          <w:t>Benutzer auswählen</w:t>
        </w:r>
      </w:ins>
      <w:r w:rsidRPr="00020EE9">
        <w:rPr>
          <w:lang w:val="de-DE"/>
          <w:rPrChange w:id="90" w:author="Sanket Joshi" w:date="2024-10-15T15:46:00Z" w16du:dateUtc="2024-10-15T10:16:00Z">
            <w:rPr/>
          </w:rPrChange>
        </w:rPr>
        <w:t>.</w:t>
      </w:r>
    </w:p>
    <w:p w14:paraId="0E72FBEB" w14:textId="77777777" w:rsidR="00DA7B3A" w:rsidRDefault="008B52CD">
      <w:pPr>
        <w:pPrChange w:id="91" w:author="Dharti Jagani" w:date="2024-08-16T16:13:00Z" w16du:dateUtc="2024-08-16T10:43:00Z">
          <w:pPr>
            <w:pStyle w:val="ListParagraph"/>
            <w:numPr>
              <w:numId w:val="1"/>
            </w:numPr>
            <w:tabs>
              <w:tab w:val="num" w:pos="720"/>
            </w:tabs>
            <w:ind w:hanging="360"/>
          </w:pPr>
        </w:pPrChange>
      </w:pPr>
      <w:ins w:id="92" w:author="Dharti Jagani" w:date="2024-08-16T16:13:00Z" w16du:dateUtc="2024-08-16T10:43:00Z">
        <w:r w:rsidRPr="00CE0E17">
          <w:rPr>
            <w:noProof/>
          </w:rPr>
          <w:lastRenderedPageBreak/>
          <w:drawing>
            <wp:inline distT="0" distB="0" distL="0" distR="0" wp14:anchorId="0A75FE91" wp14:editId="0FE06446">
              <wp:extent cx="5731510" cy="3232150"/>
              <wp:effectExtent l="0" t="0" r="0" b="6350"/>
              <wp:docPr id="434703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03233" name="Picture 1" descr="A screenshot of a computer&#10;&#10;Description automatically generated"/>
                      <pic:cNvPicPr/>
                    </pic:nvPicPr>
                    <pic:blipFill>
                      <a:blip r:embed="rId14"/>
                      <a:stretch>
                        <a:fillRect/>
                      </a:stretch>
                    </pic:blipFill>
                    <pic:spPr>
                      <a:xfrm>
                        <a:off x="0" y="0"/>
                        <a:ext cx="5731510" cy="3232150"/>
                      </a:xfrm>
                      <a:prstGeom prst="rect">
                        <a:avLst/>
                      </a:prstGeom>
                    </pic:spPr>
                  </pic:pic>
                </a:graphicData>
              </a:graphic>
            </wp:inline>
          </w:drawing>
        </w:r>
      </w:ins>
      <w:del w:id="93" w:author="Dharti Jagani" w:date="2024-08-16T16:13:00Z" w16du:dateUtc="2024-08-16T10:43:00Z">
        <w:r w:rsidR="0097724B" w:rsidRPr="0097724B" w:rsidDel="00CE0E17">
          <w:fldChar w:fldCharType="begin"/>
        </w:r>
        <w:r w:rsidR="0097724B" w:rsidRPr="0097724B" w:rsidDel="00CE0E17">
          <w:delInstrText xml:space="preserve"> INCLUDEPICTURE "https://labondemand.blob.core.windows.net/content/lab149520/instructions237223%5CMedia9%5Cimage3.png" \* MERGEFORMATINET </w:delInstrText>
        </w:r>
        <w:r w:rsidR="0097724B" w:rsidRPr="0097724B" w:rsidDel="00CE0E17">
          <w:fldChar w:fldCharType="separate"/>
        </w:r>
        <w:r w:rsidR="0097724B" w:rsidRPr="0097724B" w:rsidDel="00CE0E17">
          <w:rPr>
            <w:noProof/>
          </w:rPr>
          <w:drawing>
            <wp:inline distT="0" distB="0" distL="0" distR="0" wp14:anchorId="51FC760A" wp14:editId="7675A47B">
              <wp:extent cx="5731510" cy="3584575"/>
              <wp:effectExtent l="0" t="0" r="0" b="0"/>
              <wp:docPr id="153549599" name="Picture 70"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Graphical user interface, text, application, email 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7724B" w:rsidRPr="0097724B" w:rsidDel="00CE0E17">
          <w:fldChar w:fldCharType="end"/>
        </w:r>
      </w:del>
    </w:p>
    <w:p w14:paraId="6C3722C3" w14:textId="77777777" w:rsidR="00DA7B3A" w:rsidRDefault="008B52CD">
      <w:pPr>
        <w:pStyle w:val="ListParagraph"/>
        <w:numPr>
          <w:ilvl w:val="0"/>
          <w:numId w:val="1"/>
        </w:numPr>
      </w:pPr>
      <w:ins w:id="94" w:author="Dharti Jagani" w:date="2024-08-16T16:15:00Z" w16du:dateUtc="2024-08-16T10:45:00Z">
        <w:r w:rsidRPr="00020EE9">
          <w:rPr>
            <w:lang w:val="de-DE"/>
            <w:rPrChange w:id="95" w:author="Sanket Joshi" w:date="2024-10-15T15:46:00Z" w16du:dateUtc="2024-10-15T10:16:00Z">
              <w:rPr/>
            </w:rPrChange>
          </w:rPr>
          <w:t xml:space="preserve">Stellen Sie sicher, dass </w:t>
        </w:r>
      </w:ins>
      <w:ins w:id="96" w:author="Dharti Jagani" w:date="2024-08-16T16:16:00Z" w16du:dateUtc="2024-08-16T10:46:00Z">
        <w:r w:rsidRPr="00020EE9">
          <w:rPr>
            <w:lang w:val="de-DE"/>
            <w:rPrChange w:id="97" w:author="Sanket Joshi" w:date="2024-10-15T15:46:00Z" w16du:dateUtc="2024-10-15T10:16:00Z">
              <w:rPr/>
            </w:rPrChange>
          </w:rPr>
          <w:t xml:space="preserve">Sie </w:t>
        </w:r>
      </w:ins>
      <w:proofErr w:type="gramStart"/>
      <w:ins w:id="98" w:author="Dharti Jagani" w:date="2024-08-16T16:15:00Z" w16du:dateUtc="2024-08-16T10:45:00Z">
        <w:r w:rsidRPr="00020EE9">
          <w:rPr>
            <w:b/>
            <w:bCs/>
            <w:lang w:val="de-DE"/>
            <w:rPrChange w:id="99" w:author="Sanket Joshi" w:date="2024-10-15T15:46:00Z" w16du:dateUtc="2024-10-15T10:16:00Z">
              <w:rPr/>
            </w:rPrChange>
          </w:rPr>
          <w:t>MOD Administrator</w:t>
        </w:r>
        <w:proofErr w:type="gramEnd"/>
        <w:r w:rsidRPr="00020EE9">
          <w:rPr>
            <w:lang w:val="de-DE"/>
            <w:rPrChange w:id="100" w:author="Sanket Joshi" w:date="2024-10-15T15:46:00Z" w16du:dateUtc="2024-10-15T10:16:00Z">
              <w:rPr/>
            </w:rPrChange>
          </w:rPr>
          <w:t xml:space="preserve">, </w:t>
        </w:r>
        <w:r w:rsidRPr="00020EE9">
          <w:rPr>
            <w:b/>
            <w:bCs/>
            <w:lang w:val="de-DE"/>
            <w:rPrChange w:id="101" w:author="Sanket Joshi" w:date="2024-10-15T15:46:00Z" w16du:dateUtc="2024-10-15T10:16:00Z">
              <w:rPr/>
            </w:rPrChange>
          </w:rPr>
          <w:t xml:space="preserve">Megan Bowen </w:t>
        </w:r>
        <w:r w:rsidRPr="00020EE9">
          <w:rPr>
            <w:lang w:val="de-DE"/>
            <w:rPrChange w:id="102" w:author="Sanket Joshi" w:date="2024-10-15T15:46:00Z" w16du:dateUtc="2024-10-15T10:16:00Z">
              <w:rPr/>
            </w:rPrChange>
          </w:rPr>
          <w:t xml:space="preserve">und </w:t>
        </w:r>
        <w:r w:rsidRPr="00020EE9">
          <w:rPr>
            <w:b/>
            <w:bCs/>
            <w:lang w:val="de-DE"/>
            <w:rPrChange w:id="103" w:author="Sanket Joshi" w:date="2024-10-15T15:46:00Z" w16du:dateUtc="2024-10-15T10:16:00Z">
              <w:rPr/>
            </w:rPrChange>
          </w:rPr>
          <w:t>Patti Fernandez</w:t>
        </w:r>
      </w:ins>
      <w:del w:id="104" w:author="Dharti Jagani" w:date="2024-08-16T16:15:00Z" w16du:dateUtc="2024-08-16T10:45:00Z">
        <w:r w:rsidR="0097724B" w:rsidRPr="00020EE9" w:rsidDel="00CE0E17">
          <w:rPr>
            <w:lang w:val="de-DE"/>
            <w:rPrChange w:id="105" w:author="Sanket Joshi" w:date="2024-10-15T15:46:00Z" w16du:dateUtc="2024-10-15T10:16:00Z">
              <w:rPr/>
            </w:rPrChange>
          </w:rPr>
          <w:delText>Select </w:delText>
        </w:r>
        <w:r w:rsidR="0097724B" w:rsidRPr="00020EE9" w:rsidDel="00CE0E17">
          <w:rPr>
            <w:lang w:val="de-DE"/>
            <w:rPrChange w:id="106" w:author="Sanket Joshi" w:date="2024-10-15T15:46:00Z" w16du:dateUtc="2024-10-15T10:16:00Z">
              <w:rPr>
                <w:b/>
                <w:bCs/>
              </w:rPr>
            </w:rPrChange>
          </w:rPr>
          <w:delText>Add</w:delText>
        </w:r>
      </w:del>
      <w:ins w:id="107" w:author="Dharti Jagani" w:date="2024-08-16T16:16:00Z" w16du:dateUtc="2024-08-16T10:46:00Z">
        <w:r w:rsidRPr="00020EE9">
          <w:rPr>
            <w:lang w:val="de-DE"/>
            <w:rPrChange w:id="108" w:author="Sanket Joshi" w:date="2024-10-15T15:46:00Z" w16du:dateUtc="2024-10-15T10:16:00Z">
              <w:rPr/>
            </w:rPrChange>
          </w:rPr>
          <w:t xml:space="preserve"> auswählen</w:t>
        </w:r>
      </w:ins>
      <w:r w:rsidR="0097724B" w:rsidRPr="00020EE9">
        <w:rPr>
          <w:lang w:val="de-DE"/>
          <w:rPrChange w:id="109" w:author="Sanket Joshi" w:date="2024-10-15T15:46:00Z" w16du:dateUtc="2024-10-15T10:16:00Z">
            <w:rPr>
              <w:b/>
              <w:bCs/>
            </w:rPr>
          </w:rPrChange>
        </w:rPr>
        <w:t xml:space="preserve">. </w:t>
      </w:r>
      <w:ins w:id="110" w:author="Dharti Jagani" w:date="2024-08-16T16:17:00Z" w16du:dateUtc="2024-08-16T10:47:00Z">
        <w:r>
          <w:t>Wählen Sie</w:t>
        </w:r>
      </w:ins>
      <w:ins w:id="111" w:author="Dharti Jagani" w:date="2024-08-16T16:16:00Z" w16du:dateUtc="2024-08-16T10:46:00Z">
        <w:r w:rsidRPr="00CE0E17">
          <w:rPr>
            <w:rPrChange w:id="112" w:author="Dharti Jagani" w:date="2024-08-16T16:16:00Z" w16du:dateUtc="2024-08-16T10:46:00Z">
              <w:rPr>
                <w:b/>
                <w:bCs/>
              </w:rPr>
            </w:rPrChange>
          </w:rPr>
          <w:t xml:space="preserve"> dann </w:t>
        </w:r>
      </w:ins>
      <w:ins w:id="113" w:author="Dharti Jagani" w:date="2024-08-16T16:17:00Z" w16du:dateUtc="2024-08-16T10:47:00Z">
        <w:r w:rsidRPr="00CE0E17">
          <w:rPr>
            <w:b/>
            <w:bCs/>
            <w:rPrChange w:id="114" w:author="Dharti Jagani" w:date="2024-08-16T16:17:00Z" w16du:dateUtc="2024-08-16T10:47:00Z">
              <w:rPr/>
            </w:rPrChange>
          </w:rPr>
          <w:t>Auswählen</w:t>
        </w:r>
      </w:ins>
      <w:ins w:id="115" w:author="Dharti Jagani" w:date="2024-08-16T16:16:00Z" w16du:dateUtc="2024-08-16T10:46:00Z">
        <w:r>
          <w:t>.</w:t>
        </w:r>
      </w:ins>
    </w:p>
    <w:p w14:paraId="1A3D7C1E" w14:textId="77777777" w:rsidR="00DA7B3A" w:rsidRDefault="008B52CD">
      <w:del w:id="116" w:author="Dharti Jagani" w:date="2024-08-16T16:16:00Z" w16du:dateUtc="2024-08-16T10:46:00Z">
        <w:r w:rsidRPr="0097724B" w:rsidDel="00CE0E17">
          <w:lastRenderedPageBreak/>
          <w:fldChar w:fldCharType="begin"/>
        </w:r>
        <w:r w:rsidRPr="0097724B" w:rsidDel="00CE0E17">
          <w:delInstrText xml:space="preserve"> INCLUDEPICTURE "https://labondemand.blob.core.windows.net/content/lab149520/instructions237223%5CMedia9%5Cimage4.png" \* MERGEFORMATINET </w:delInstrText>
        </w:r>
        <w:r w:rsidRPr="0097724B" w:rsidDel="00CE0E17">
          <w:fldChar w:fldCharType="separate"/>
        </w:r>
        <w:r w:rsidRPr="0097724B" w:rsidDel="00CE0E17">
          <w:rPr>
            <w:noProof/>
          </w:rPr>
          <w:drawing>
            <wp:inline distT="0" distB="0" distL="0" distR="0" wp14:anchorId="5D494A5A" wp14:editId="1478BAD5">
              <wp:extent cx="5731510" cy="3584575"/>
              <wp:effectExtent l="0" t="0" r="0" b="0"/>
              <wp:docPr id="110027622" name="Picture 69"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Graphical user interface, text, application 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CE0E17">
          <w:fldChar w:fldCharType="end"/>
        </w:r>
      </w:del>
      <w:ins w:id="117" w:author="Dharti Jagani" w:date="2024-08-16T16:17:00Z" w16du:dateUtc="2024-08-16T10:47:00Z">
        <w:r w:rsidR="00CE0E17" w:rsidRPr="00CE0E17">
          <w:rPr>
            <w:noProof/>
          </w:rPr>
          <w:drawing>
            <wp:inline distT="0" distB="0" distL="0" distR="0" wp14:anchorId="53FA162F" wp14:editId="26711FB3">
              <wp:extent cx="5731510" cy="3232150"/>
              <wp:effectExtent l="0" t="0" r="0" b="6350"/>
              <wp:docPr id="47796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67813" name=""/>
                      <pic:cNvPicPr/>
                    </pic:nvPicPr>
                    <pic:blipFill>
                      <a:blip r:embed="rId17"/>
                      <a:stretch>
                        <a:fillRect/>
                      </a:stretch>
                    </pic:blipFill>
                    <pic:spPr>
                      <a:xfrm>
                        <a:off x="0" y="0"/>
                        <a:ext cx="5731510" cy="3232150"/>
                      </a:xfrm>
                      <a:prstGeom prst="rect">
                        <a:avLst/>
                      </a:prstGeom>
                    </pic:spPr>
                  </pic:pic>
                </a:graphicData>
              </a:graphic>
            </wp:inline>
          </w:drawing>
        </w:r>
      </w:ins>
    </w:p>
    <w:p w14:paraId="43CF4651" w14:textId="77777777" w:rsidR="00DA7B3A" w:rsidRDefault="008B52CD">
      <w:pPr>
        <w:pStyle w:val="ListParagraph"/>
        <w:numPr>
          <w:ilvl w:val="0"/>
          <w:numId w:val="1"/>
        </w:numPr>
        <w:rPr>
          <w:del w:id="118" w:author="Dharti Jagani" w:date="2024-08-16T16:17:00Z" w16du:dateUtc="2024-08-16T10:47:00Z"/>
        </w:rPr>
      </w:pPr>
      <w:del w:id="119" w:author="Dharti Jagani" w:date="2024-08-16T16:17:00Z" w16du:dateUtc="2024-08-16T10:47:00Z">
        <w:r w:rsidRPr="0097724B" w:rsidDel="00CE0E17">
          <w:delText>Then select the checkbox for </w:delText>
        </w:r>
        <w:r w:rsidRPr="0097724B" w:rsidDel="00CE0E17">
          <w:rPr>
            <w:b/>
            <w:bCs/>
          </w:rPr>
          <w:delText>Chris</w:delText>
        </w:r>
        <w:r w:rsidRPr="0097724B" w:rsidDel="00CE0E17">
          <w:delText> and </w:delText>
        </w:r>
        <w:r w:rsidRPr="0097724B" w:rsidDel="00CE0E17">
          <w:rPr>
            <w:b/>
            <w:bCs/>
          </w:rPr>
          <w:delText>Sara</w:delText>
        </w:r>
        <w:r w:rsidRPr="0097724B" w:rsidDel="00CE0E17">
          <w:delText> to add to the </w:delText>
        </w:r>
        <w:r w:rsidRPr="0097724B" w:rsidDel="00CE0E17">
          <w:rPr>
            <w:b/>
            <w:bCs/>
            <w:i/>
            <w:iCs/>
          </w:rPr>
          <w:delText>Communication Compliance</w:delText>
        </w:r>
        <w:r w:rsidRPr="0097724B" w:rsidDel="00CE0E17">
          <w:delText> role group. Select </w:delText>
        </w:r>
        <w:r w:rsidRPr="0097724B" w:rsidDel="00CE0E17">
          <w:rPr>
            <w:b/>
            <w:bCs/>
          </w:rPr>
          <w:delText>Add.</w:delText>
        </w:r>
      </w:del>
    </w:p>
    <w:p w14:paraId="01C96CD8" w14:textId="77777777" w:rsidR="00DA7B3A" w:rsidRDefault="008B52CD">
      <w:pPr>
        <w:rPr>
          <w:del w:id="120" w:author="Dharti Jagani" w:date="2024-08-16T16:17:00Z" w16du:dateUtc="2024-08-16T10:47:00Z"/>
        </w:rPr>
      </w:pPr>
      <w:del w:id="121" w:author="Dharti Jagani" w:date="2024-08-16T16:17:00Z" w16du:dateUtc="2024-08-16T10:47:00Z">
        <w:r w:rsidRPr="0097724B" w:rsidDel="00CE0E17">
          <w:lastRenderedPageBreak/>
          <w:fldChar w:fldCharType="begin"/>
        </w:r>
        <w:r w:rsidRPr="0097724B" w:rsidDel="00CE0E17">
          <w:delInstrText xml:space="preserve"> INCLUDEPICTURE "https://labondemand.blob.core.windows.net/content/lab149520/instructions237223%5CMedia9%5Cimage5.png" \* MERGEFORMATINET </w:delInstrText>
        </w:r>
        <w:r w:rsidRPr="0097724B" w:rsidDel="00CE0E17">
          <w:fldChar w:fldCharType="separate"/>
        </w:r>
        <w:r w:rsidRPr="0097724B" w:rsidDel="00CE0E17">
          <w:rPr>
            <w:noProof/>
          </w:rPr>
          <w:drawing>
            <wp:inline distT="0" distB="0" distL="0" distR="0" wp14:anchorId="5FB64E0A" wp14:editId="0FBC3EE1">
              <wp:extent cx="5731510" cy="3584575"/>
              <wp:effectExtent l="0" t="0" r="0" b="0"/>
              <wp:docPr id="788163181" name="Picture 6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Graphical user interface, application 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CE0E17">
          <w:fldChar w:fldCharType="end"/>
        </w:r>
      </w:del>
    </w:p>
    <w:p w14:paraId="27613EA9" w14:textId="77777777" w:rsidR="00DA7B3A" w:rsidRDefault="008B52CD">
      <w:pPr>
        <w:pStyle w:val="ListParagraph"/>
        <w:numPr>
          <w:ilvl w:val="0"/>
          <w:numId w:val="1"/>
        </w:numPr>
      </w:pPr>
      <w:r w:rsidRPr="0097724B">
        <w:t xml:space="preserve">Wählen Sie </w:t>
      </w:r>
      <w:del w:id="122" w:author="Dharti Jagani" w:date="2024-08-16T16:17:00Z" w16du:dateUtc="2024-08-16T10:47:00Z">
        <w:r w:rsidRPr="0097724B" w:rsidDel="00CE0E17">
          <w:rPr>
            <w:b/>
            <w:bCs/>
          </w:rPr>
          <w:delText>Done</w:delText>
        </w:r>
      </w:del>
      <w:ins w:id="123" w:author="Dharti Jagani" w:date="2024-08-16T16:17:00Z" w16du:dateUtc="2024-08-16T10:47:00Z">
        <w:r w:rsidR="00CE0E17">
          <w:rPr>
            <w:b/>
            <w:bCs/>
          </w:rPr>
          <w:t>Weiter</w:t>
        </w:r>
      </w:ins>
      <w:r w:rsidRPr="0097724B">
        <w:t>.</w:t>
      </w:r>
    </w:p>
    <w:p w14:paraId="58ADA8F8" w14:textId="77777777" w:rsidR="00DA7B3A" w:rsidRDefault="008B52CD">
      <w:del w:id="124" w:author="Dharti Jagani" w:date="2024-08-16T16:18:00Z" w16du:dateUtc="2024-08-16T10:48:00Z">
        <w:r w:rsidRPr="0097724B" w:rsidDel="00CE0E17">
          <w:lastRenderedPageBreak/>
          <w:fldChar w:fldCharType="begin"/>
        </w:r>
        <w:r w:rsidRPr="0097724B" w:rsidDel="00CE0E17">
          <w:delInstrText xml:space="preserve"> INCLUDEPICTURE "https://labondemand.blob.core.windows.net/content/lab149520/instructions237223%5CMedia9%5Cimage6.png" \* MERGEFORMATINET </w:delInstrText>
        </w:r>
        <w:r w:rsidRPr="0097724B" w:rsidDel="00CE0E17">
          <w:fldChar w:fldCharType="separate"/>
        </w:r>
        <w:r w:rsidRPr="0097724B" w:rsidDel="00CE0E17">
          <w:rPr>
            <w:noProof/>
          </w:rPr>
          <w:drawing>
            <wp:inline distT="0" distB="0" distL="0" distR="0" wp14:anchorId="6FDCAC52" wp14:editId="5899ADB6">
              <wp:extent cx="5731510" cy="3584575"/>
              <wp:effectExtent l="0" t="0" r="0" b="0"/>
              <wp:docPr id="1911025870" name="Picture 67"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Graphical user interface, application 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CE0E17">
          <w:fldChar w:fldCharType="end"/>
        </w:r>
      </w:del>
      <w:ins w:id="125" w:author="Dharti Jagani" w:date="2024-08-16T16:18:00Z" w16du:dateUtc="2024-08-16T10:48:00Z">
        <w:r w:rsidR="00CE0E17" w:rsidRPr="00CE0E17">
          <w:rPr>
            <w:noProof/>
          </w:rPr>
          <w:t xml:space="preserve"> </w:t>
        </w:r>
        <w:r w:rsidR="00CE0E17" w:rsidRPr="00CE0E17">
          <w:rPr>
            <w:noProof/>
          </w:rPr>
          <w:drawing>
            <wp:inline distT="0" distB="0" distL="0" distR="0" wp14:anchorId="5F60E66F" wp14:editId="7F76DDEB">
              <wp:extent cx="5731510" cy="3232150"/>
              <wp:effectExtent l="0" t="0" r="0" b="6350"/>
              <wp:docPr id="186393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34934" name="Picture 1" descr="A screenshot of a computer&#10;&#10;Description automatically generated"/>
                      <pic:cNvPicPr/>
                    </pic:nvPicPr>
                    <pic:blipFill>
                      <a:blip r:embed="rId20"/>
                      <a:stretch>
                        <a:fillRect/>
                      </a:stretch>
                    </pic:blipFill>
                    <pic:spPr>
                      <a:xfrm>
                        <a:off x="0" y="0"/>
                        <a:ext cx="5731510" cy="3232150"/>
                      </a:xfrm>
                      <a:prstGeom prst="rect">
                        <a:avLst/>
                      </a:prstGeom>
                    </pic:spPr>
                  </pic:pic>
                </a:graphicData>
              </a:graphic>
            </wp:inline>
          </w:drawing>
        </w:r>
      </w:ins>
    </w:p>
    <w:p w14:paraId="19381F31" w14:textId="77777777" w:rsidR="00DA7B3A" w:rsidRDefault="008B52CD">
      <w:pPr>
        <w:pStyle w:val="ListParagraph"/>
        <w:numPr>
          <w:ilvl w:val="0"/>
          <w:numId w:val="1"/>
        </w:numPr>
      </w:pPr>
      <w:r w:rsidRPr="00020EE9">
        <w:rPr>
          <w:lang w:val="de-DE"/>
          <w:rPrChange w:id="126" w:author="Sanket Joshi" w:date="2024-10-15T15:46:00Z" w16du:dateUtc="2024-10-15T10:16:00Z">
            <w:rPr/>
          </w:rPrChange>
        </w:rPr>
        <w:t xml:space="preserve">Wählen Sie </w:t>
      </w:r>
      <w:r w:rsidRPr="00020EE9">
        <w:rPr>
          <w:b/>
          <w:bCs/>
          <w:lang w:val="de-DE"/>
          <w:rPrChange w:id="127" w:author="Sanket Joshi" w:date="2024-10-15T15:46:00Z" w16du:dateUtc="2024-10-15T10:16:00Z">
            <w:rPr>
              <w:b/>
              <w:bCs/>
            </w:rPr>
          </w:rPrChange>
        </w:rPr>
        <w:t>Speichern</w:t>
      </w:r>
      <w:r w:rsidRPr="00020EE9">
        <w:rPr>
          <w:lang w:val="de-DE"/>
          <w:rPrChange w:id="128" w:author="Sanket Joshi" w:date="2024-10-15T15:46:00Z" w16du:dateUtc="2024-10-15T10:16:00Z">
            <w:rPr/>
          </w:rPrChange>
        </w:rPr>
        <w:t xml:space="preserve">, um die Benutzer zu der Rollengruppe hinzuzufügen. </w:t>
      </w:r>
      <w:r w:rsidRPr="0097724B">
        <w:t>Wählen Sie</w:t>
      </w:r>
      <w:del w:id="129" w:author="Dharti Jagani" w:date="2024-08-16T16:19:00Z" w16du:dateUtc="2024-08-16T10:49:00Z">
        <w:r w:rsidRPr="0097724B" w:rsidDel="00CE0E17">
          <w:rPr>
            <w:b/>
            <w:bCs/>
          </w:rPr>
          <w:delText>Close</w:delText>
        </w:r>
        <w:r w:rsidRPr="0097724B" w:rsidDel="00CE0E17">
          <w:delText> </w:delText>
        </w:r>
      </w:del>
      <w:r w:rsidRPr="0097724B">
        <w:t xml:space="preserve"> Fertig, um die Schritte abzuschließen.</w:t>
      </w:r>
    </w:p>
    <w:p w14:paraId="19116043" w14:textId="77777777" w:rsidR="00DA7B3A" w:rsidRDefault="008B52CD">
      <w:pPr>
        <w:rPr>
          <w:ins w:id="130" w:author="Dharti Jagani" w:date="2024-08-16T16:19:00Z" w16du:dateUtc="2024-08-16T10:49:00Z"/>
        </w:rPr>
      </w:pPr>
      <w:del w:id="131" w:author="Dharti Jagani" w:date="2024-08-16T16:18:00Z" w16du:dateUtc="2024-08-16T10:48:00Z">
        <w:r w:rsidRPr="0097724B" w:rsidDel="00CE0E17">
          <w:lastRenderedPageBreak/>
          <w:fldChar w:fldCharType="begin"/>
        </w:r>
        <w:r w:rsidRPr="0097724B" w:rsidDel="00CE0E17">
          <w:delInstrText xml:space="preserve"> INCLUDEPICTURE "https://labondemand.blob.core.windows.net/content/lab149520/instructions237223%5CMedia9%5Cimage7.png" \* MERGEFORMATINET </w:delInstrText>
        </w:r>
        <w:r w:rsidRPr="0097724B" w:rsidDel="00CE0E17">
          <w:fldChar w:fldCharType="separate"/>
        </w:r>
        <w:r w:rsidRPr="0097724B" w:rsidDel="00CE0E17">
          <w:rPr>
            <w:noProof/>
          </w:rPr>
          <w:drawing>
            <wp:inline distT="0" distB="0" distL="0" distR="0" wp14:anchorId="7FCBCC0F" wp14:editId="25CDD611">
              <wp:extent cx="5731510" cy="3584575"/>
              <wp:effectExtent l="0" t="0" r="0" b="0"/>
              <wp:docPr id="171580869" name="Picture 6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Graphical user interface, text, application 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CE0E17">
          <w:fldChar w:fldCharType="end"/>
        </w:r>
      </w:del>
      <w:ins w:id="132" w:author="Dharti Jagani" w:date="2024-08-16T16:18:00Z" w16du:dateUtc="2024-08-16T10:48:00Z">
        <w:r w:rsidR="00CE0E17" w:rsidRPr="00CE0E17">
          <w:rPr>
            <w:noProof/>
          </w:rPr>
          <w:drawing>
            <wp:inline distT="0" distB="0" distL="0" distR="0" wp14:anchorId="2836B0C6" wp14:editId="2A35F0C7">
              <wp:extent cx="5731510" cy="3232150"/>
              <wp:effectExtent l="0" t="0" r="0" b="6350"/>
              <wp:docPr id="892635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35329" name="Picture 1" descr="A screenshot of a computer&#10;&#10;Description automatically generated"/>
                      <pic:cNvPicPr/>
                    </pic:nvPicPr>
                    <pic:blipFill>
                      <a:blip r:embed="rId22"/>
                      <a:stretch>
                        <a:fillRect/>
                      </a:stretch>
                    </pic:blipFill>
                    <pic:spPr>
                      <a:xfrm>
                        <a:off x="0" y="0"/>
                        <a:ext cx="5731510" cy="3232150"/>
                      </a:xfrm>
                      <a:prstGeom prst="rect">
                        <a:avLst/>
                      </a:prstGeom>
                    </pic:spPr>
                  </pic:pic>
                </a:graphicData>
              </a:graphic>
            </wp:inline>
          </w:drawing>
        </w:r>
      </w:ins>
    </w:p>
    <w:p w14:paraId="20C6D2D0" w14:textId="0B63E9F0" w:rsidR="00CE0E17" w:rsidRPr="0097724B" w:rsidRDefault="00CE0E17" w:rsidP="0097724B">
      <w:ins w:id="133" w:author="Dharti Jagani" w:date="2024-08-16T16:19:00Z" w16du:dateUtc="2024-08-16T10:49:00Z">
        <w:r w:rsidRPr="00CE0E17">
          <w:rPr>
            <w:noProof/>
          </w:rPr>
          <w:lastRenderedPageBreak/>
          <w:drawing>
            <wp:inline distT="0" distB="0" distL="0" distR="0" wp14:anchorId="131247CD" wp14:editId="0A4EA2F8">
              <wp:extent cx="5731510" cy="3232150"/>
              <wp:effectExtent l="0" t="0" r="0" b="6350"/>
              <wp:docPr id="80354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48865" name="Picture 1" descr="A screenshot of a computer&#10;&#10;Description automatically generated"/>
                      <pic:cNvPicPr/>
                    </pic:nvPicPr>
                    <pic:blipFill>
                      <a:blip r:embed="rId23"/>
                      <a:stretch>
                        <a:fillRect/>
                      </a:stretch>
                    </pic:blipFill>
                    <pic:spPr>
                      <a:xfrm>
                        <a:off x="0" y="0"/>
                        <a:ext cx="5731510" cy="3232150"/>
                      </a:xfrm>
                      <a:prstGeom prst="rect">
                        <a:avLst/>
                      </a:prstGeom>
                    </pic:spPr>
                  </pic:pic>
                </a:graphicData>
              </a:graphic>
            </wp:inline>
          </w:drawing>
        </w:r>
      </w:ins>
    </w:p>
    <w:p w14:paraId="4AA6AC6D" w14:textId="04185B1D" w:rsidR="00DA7B3A" w:rsidRPr="00020EE9" w:rsidRDefault="008B52CD">
      <w:pPr>
        <w:pStyle w:val="Heading2"/>
        <w:rPr>
          <w:lang w:val="de-DE"/>
          <w:rPrChange w:id="134" w:author="Sanket Joshi" w:date="2024-10-15T15:46:00Z" w16du:dateUtc="2024-10-15T10:16:00Z">
            <w:rPr/>
          </w:rPrChange>
        </w:rPr>
      </w:pPr>
      <w:r w:rsidRPr="00020EE9">
        <w:rPr>
          <w:lang w:val="de-DE"/>
          <w:rPrChange w:id="135" w:author="Sanket Joshi" w:date="2024-10-15T15:46:00Z" w16du:dateUtc="2024-10-15T10:16:00Z">
            <w:rPr/>
          </w:rPrChange>
        </w:rPr>
        <w:t xml:space="preserve">Übung 2 - Einrichten von Gruppen </w:t>
      </w:r>
      <w:r w:rsidR="00E01CF7" w:rsidRPr="00020EE9">
        <w:rPr>
          <w:lang w:val="de-DE"/>
          <w:rPrChange w:id="136" w:author="Sanket Joshi" w:date="2024-10-15T15:46:00Z" w16du:dateUtc="2024-10-15T10:16:00Z">
            <w:rPr/>
          </w:rPrChange>
        </w:rPr>
        <w:t>zum Communication Compliance</w:t>
      </w:r>
    </w:p>
    <w:p w14:paraId="7731B360" w14:textId="77777777" w:rsidR="00DA7B3A" w:rsidRPr="00020EE9" w:rsidRDefault="008B52CD">
      <w:pPr>
        <w:rPr>
          <w:lang w:val="de-DE"/>
          <w:rPrChange w:id="137" w:author="Sanket Joshi" w:date="2024-10-15T15:46:00Z" w16du:dateUtc="2024-10-15T10:16:00Z">
            <w:rPr/>
          </w:rPrChange>
        </w:rPr>
      </w:pPr>
      <w:r w:rsidRPr="00020EE9">
        <w:rPr>
          <w:lang w:val="de-DE"/>
          <w:rPrChange w:id="138" w:author="Sanket Joshi" w:date="2024-10-15T15:46:00Z" w16du:dateUtc="2024-10-15T10:16:00Z">
            <w:rPr/>
          </w:rPrChange>
        </w:rPr>
        <w:t>In der Richtlinie verwenden Sie E-Mail-Adressen, um Einzelpersonen oder Gruppen von Personen zu identifizieren. Um Ihre Einrichtung zu vereinfachen, können Sie Gruppen für Personen erstellen, die ihre Kommunikation überprüfen lassen, und Gruppen für Personen, die diese Kommunikation überprüfen.</w:t>
      </w:r>
    </w:p>
    <w:p w14:paraId="48BB6BA7" w14:textId="7DE8E875" w:rsidR="00DA7B3A" w:rsidRPr="00020EE9" w:rsidRDefault="008B52CD">
      <w:pPr>
        <w:rPr>
          <w:lang w:val="de-DE"/>
          <w:rPrChange w:id="139" w:author="Sanket Joshi" w:date="2024-10-15T15:46:00Z" w16du:dateUtc="2024-10-15T10:16:00Z">
            <w:rPr/>
          </w:rPrChange>
        </w:rPr>
      </w:pPr>
      <w:r w:rsidRPr="00020EE9">
        <w:rPr>
          <w:lang w:val="de-DE"/>
          <w:rPrChange w:id="140" w:author="Sanket Joshi" w:date="2024-10-15T15:46:00Z" w16du:dateUtc="2024-10-15T10:16:00Z">
            <w:rPr/>
          </w:rPrChange>
        </w:rPr>
        <w:t xml:space="preserve">Mit PowerShell können Sie eine Verteilergruppe </w:t>
      </w:r>
      <w:r w:rsidR="000C1E28" w:rsidRPr="00020EE9">
        <w:rPr>
          <w:lang w:val="de-DE"/>
          <w:rPrChange w:id="141" w:author="Sanket Joshi" w:date="2024-10-15T15:46:00Z" w16du:dateUtc="2024-10-15T10:16:00Z">
            <w:rPr/>
          </w:rPrChange>
        </w:rPr>
        <w:t xml:space="preserve">zu </w:t>
      </w:r>
      <w:r w:rsidRPr="00020EE9">
        <w:rPr>
          <w:lang w:val="de-DE"/>
          <w:rPrChange w:id="142" w:author="Sanket Joshi" w:date="2024-10-15T15:46:00Z" w16du:dateUtc="2024-10-15T10:16:00Z">
            <w:rPr/>
          </w:rPrChange>
        </w:rPr>
        <w:t>eine</w:t>
      </w:r>
      <w:r w:rsidR="000C1E28" w:rsidRPr="00020EE9">
        <w:rPr>
          <w:lang w:val="de-DE"/>
          <w:rPrChange w:id="143" w:author="Sanket Joshi" w:date="2024-10-15T15:46:00Z" w16du:dateUtc="2024-10-15T10:16:00Z">
            <w:rPr/>
          </w:rPrChange>
        </w:rPr>
        <w:t>r</w:t>
      </w:r>
      <w:r w:rsidRPr="00020EE9">
        <w:rPr>
          <w:lang w:val="de-DE"/>
          <w:rPrChange w:id="144" w:author="Sanket Joshi" w:date="2024-10-15T15:46:00Z" w16du:dateUtc="2024-10-15T10:16:00Z">
            <w:rPr/>
          </w:rPrChange>
        </w:rPr>
        <w:t xml:space="preserve"> globale</w:t>
      </w:r>
      <w:r w:rsidR="000C1E28" w:rsidRPr="00020EE9">
        <w:rPr>
          <w:lang w:val="de-DE"/>
          <w:rPrChange w:id="145" w:author="Sanket Joshi" w:date="2024-10-15T15:46:00Z" w16du:dateUtc="2024-10-15T10:16:00Z">
            <w:rPr/>
          </w:rPrChange>
        </w:rPr>
        <w:t>n</w:t>
      </w:r>
      <w:r w:rsidRPr="00020EE9">
        <w:rPr>
          <w:lang w:val="de-DE"/>
          <w:rPrChange w:id="146" w:author="Sanket Joshi" w:date="2024-10-15T15:46:00Z" w16du:dateUtc="2024-10-15T10:16:00Z">
            <w:rPr/>
          </w:rPrChange>
        </w:rPr>
        <w:t xml:space="preserve"> Richtlinie zur Einhaltung von Kommunikationsrichtlinien für die zugewiesene Gruppe konfigurieren. Auf diese Weise können Sie mit einer einzigen Richtlinie Nachrichten für Tausende von Benutzern erkennen und die Richtlinie zur Einhaltung der Kommunikationsrichtlinien aktualisieren, wenn neue Mitarbeiter zu Ihrem Unternehmen stoßen.</w:t>
      </w:r>
    </w:p>
    <w:p w14:paraId="591DB038" w14:textId="77777777" w:rsidR="00DA7B3A" w:rsidRPr="00020EE9" w:rsidRDefault="008B52CD">
      <w:pPr>
        <w:pStyle w:val="ListParagraph"/>
        <w:numPr>
          <w:ilvl w:val="0"/>
          <w:numId w:val="2"/>
        </w:numPr>
        <w:rPr>
          <w:lang w:val="de-DE"/>
          <w:rPrChange w:id="147" w:author="Sanket Joshi" w:date="2024-10-15T15:46:00Z" w16du:dateUtc="2024-10-15T10:16:00Z">
            <w:rPr/>
          </w:rPrChange>
        </w:rPr>
      </w:pPr>
      <w:r w:rsidRPr="00020EE9">
        <w:rPr>
          <w:lang w:val="de-DE"/>
          <w:rPrChange w:id="148" w:author="Sanket Joshi" w:date="2024-10-15T15:46:00Z" w16du:dateUtc="2024-10-15T10:16:00Z">
            <w:rPr/>
          </w:rPrChange>
        </w:rPr>
        <w:t xml:space="preserve">Öffnen Sie </w:t>
      </w:r>
      <w:r w:rsidRPr="00020EE9">
        <w:rPr>
          <w:b/>
          <w:bCs/>
          <w:lang w:val="de-DE"/>
          <w:rPrChange w:id="149" w:author="Sanket Joshi" w:date="2024-10-15T15:46:00Z" w16du:dateUtc="2024-10-15T10:16:00Z">
            <w:rPr>
              <w:b/>
              <w:bCs/>
            </w:rPr>
          </w:rPrChange>
        </w:rPr>
        <w:t xml:space="preserve">PowerShell </w:t>
      </w:r>
      <w:r w:rsidRPr="00020EE9">
        <w:rPr>
          <w:lang w:val="de-DE"/>
          <w:rPrChange w:id="150" w:author="Sanket Joshi" w:date="2024-10-15T15:46:00Z" w16du:dateUtc="2024-10-15T10:16:00Z">
            <w:rPr/>
          </w:rPrChange>
        </w:rPr>
        <w:t>im Administratormodus.</w:t>
      </w:r>
    </w:p>
    <w:p w14:paraId="62FE4A47" w14:textId="77777777" w:rsidR="00DA7B3A" w:rsidRPr="00020EE9" w:rsidRDefault="008B52CD">
      <w:pPr>
        <w:pStyle w:val="ListParagraph"/>
        <w:numPr>
          <w:ilvl w:val="0"/>
          <w:numId w:val="2"/>
        </w:numPr>
        <w:rPr>
          <w:lang w:val="de-DE"/>
          <w:rPrChange w:id="151" w:author="Sanket Joshi" w:date="2024-10-15T15:46:00Z" w16du:dateUtc="2024-10-15T10:16:00Z">
            <w:rPr/>
          </w:rPrChange>
        </w:rPr>
      </w:pPr>
      <w:r w:rsidRPr="00020EE9">
        <w:rPr>
          <w:lang w:val="de-DE"/>
          <w:rPrChange w:id="152" w:author="Sanket Joshi" w:date="2024-10-15T15:46:00Z" w16du:dateUtc="2024-10-15T10:16:00Z">
            <w:rPr/>
          </w:rPrChange>
        </w:rPr>
        <w:t xml:space="preserve">Geben Sie das folgende Cmdlet ein, um das </w:t>
      </w:r>
      <w:r w:rsidRPr="00020EE9">
        <w:rPr>
          <w:b/>
          <w:bCs/>
          <w:lang w:val="de-DE"/>
          <w:rPrChange w:id="153" w:author="Sanket Joshi" w:date="2024-10-15T15:46:00Z" w16du:dateUtc="2024-10-15T10:16:00Z">
            <w:rPr>
              <w:b/>
              <w:bCs/>
            </w:rPr>
          </w:rPrChange>
        </w:rPr>
        <w:t xml:space="preserve">Exchange Online </w:t>
      </w:r>
      <w:r w:rsidRPr="00020EE9">
        <w:rPr>
          <w:lang w:val="de-DE"/>
          <w:rPrChange w:id="154" w:author="Sanket Joshi" w:date="2024-10-15T15:46:00Z" w16du:dateUtc="2024-10-15T10:16:00Z">
            <w:rPr/>
          </w:rPrChange>
        </w:rPr>
        <w:t>PowerShell-Modul zu verwenden und eine Verbindung zu Ihrem Mandanten herzustellen:</w:t>
      </w:r>
    </w:p>
    <w:p w14:paraId="50748240" w14:textId="77777777" w:rsidR="00DA7B3A" w:rsidRDefault="008B52CD">
      <w:pPr>
        <w:rPr>
          <w:b/>
          <w:bCs/>
          <w:color w:val="3A7C22" w:themeColor="accent6" w:themeShade="BF"/>
        </w:rPr>
      </w:pPr>
      <w:r w:rsidRPr="0097724B">
        <w:rPr>
          <w:b/>
          <w:bCs/>
          <w:color w:val="3A7C22" w:themeColor="accent6" w:themeShade="BF"/>
        </w:rPr>
        <w:t>+++Connect-ExchangeOnline+++</w:t>
      </w:r>
    </w:p>
    <w:p w14:paraId="20B59FC7" w14:textId="77777777" w:rsidR="00DA7B3A" w:rsidRDefault="008B52CD">
      <w:r w:rsidRPr="0097724B">
        <w:lastRenderedPageBreak/>
        <w:fldChar w:fldCharType="begin"/>
      </w:r>
      <w:r w:rsidRPr="0097724B">
        <w:instrText xml:space="preserve"> INCLUDEPICTURE "https://labondemand.blob.core.windows.net/content/lab149520/instructions237223%5CMedia9%5Cimage8.png" \* MERGEFORMATINET </w:instrText>
      </w:r>
      <w:r w:rsidRPr="0097724B">
        <w:fldChar w:fldCharType="separate"/>
      </w:r>
      <w:r w:rsidRPr="0097724B">
        <w:rPr>
          <w:noProof/>
        </w:rPr>
        <w:drawing>
          <wp:inline distT="0" distB="0" distL="0" distR="0" wp14:anchorId="48604878" wp14:editId="6F2668D1">
            <wp:extent cx="5731510" cy="3028315"/>
            <wp:effectExtent l="0" t="0" r="0" b="0"/>
            <wp:docPr id="1726532482" name="Picture 65"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ext 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Pr="0097724B">
        <w:fldChar w:fldCharType="end"/>
      </w:r>
    </w:p>
    <w:p w14:paraId="72BF568E" w14:textId="77777777" w:rsidR="00DA7B3A" w:rsidRPr="00020EE9" w:rsidRDefault="008B52CD">
      <w:pPr>
        <w:pStyle w:val="ListParagraph"/>
        <w:numPr>
          <w:ilvl w:val="0"/>
          <w:numId w:val="2"/>
        </w:numPr>
        <w:rPr>
          <w:lang w:val="de-DE"/>
          <w:rPrChange w:id="155" w:author="Sanket Joshi" w:date="2024-10-15T15:46:00Z" w16du:dateUtc="2024-10-15T10:16:00Z">
            <w:rPr/>
          </w:rPrChange>
        </w:rPr>
      </w:pPr>
      <w:r w:rsidRPr="00020EE9">
        <w:rPr>
          <w:lang w:val="de-DE"/>
          <w:rPrChange w:id="156" w:author="Sanket Joshi" w:date="2024-10-15T15:46:00Z" w16du:dateUtc="2024-10-15T10:16:00Z">
            <w:rPr/>
          </w:rPrChange>
        </w:rPr>
        <w:t xml:space="preserve">Wenn das Anmeldefenster angezeigt wird, melden Sie sich als </w:t>
      </w:r>
      <w:r w:rsidRPr="00020EE9">
        <w:rPr>
          <w:b/>
          <w:bCs/>
          <w:lang w:val="de-DE"/>
          <w:rPrChange w:id="157" w:author="Sanket Joshi" w:date="2024-10-15T15:46:00Z" w16du:dateUtc="2024-10-15T10:16:00Z">
            <w:rPr>
              <w:b/>
              <w:bCs/>
            </w:rPr>
          </w:rPrChange>
        </w:rPr>
        <w:t xml:space="preserve">MOD-Administrator </w:t>
      </w:r>
      <w:r w:rsidRPr="00020EE9">
        <w:rPr>
          <w:lang w:val="de-DE"/>
          <w:rPrChange w:id="158" w:author="Sanket Joshi" w:date="2024-10-15T15:46:00Z" w16du:dateUtc="2024-10-15T10:16:00Z">
            <w:rPr/>
          </w:rPrChange>
        </w:rPr>
        <w:t>an.</w:t>
      </w:r>
    </w:p>
    <w:p w14:paraId="31686772" w14:textId="77777777" w:rsidR="00DA7B3A" w:rsidRDefault="008B52CD">
      <w:r w:rsidRPr="0097724B">
        <w:fldChar w:fldCharType="begin"/>
      </w:r>
      <w:r w:rsidRPr="0097724B">
        <w:instrText xml:space="preserve"> INCLUDEPICTURE "/Users/dhartijagani/Library/Group Containers/UBF8T346G9.ms/WebArchiveCopyPasteTempFiles/com.microsoft.Word/image9.png" \* MERGEFORMATINET </w:instrText>
      </w:r>
      <w:r w:rsidRPr="0097724B">
        <w:fldChar w:fldCharType="separate"/>
      </w:r>
      <w:r w:rsidRPr="0097724B">
        <w:rPr>
          <w:noProof/>
        </w:rPr>
        <w:drawing>
          <wp:inline distT="0" distB="0" distL="0" distR="0" wp14:anchorId="30C90886" wp14:editId="6EB6295C">
            <wp:extent cx="5731510" cy="3013710"/>
            <wp:effectExtent l="0" t="0" r="0" b="0"/>
            <wp:docPr id="766951992" name="Picture 64"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Broken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97724B">
        <w:fldChar w:fldCharType="end"/>
      </w:r>
    </w:p>
    <w:p w14:paraId="0D553C96" w14:textId="77777777" w:rsidR="00DA7B3A" w:rsidRPr="00020EE9" w:rsidRDefault="008B52CD">
      <w:pPr>
        <w:pStyle w:val="ListParagraph"/>
        <w:numPr>
          <w:ilvl w:val="0"/>
          <w:numId w:val="2"/>
        </w:numPr>
        <w:rPr>
          <w:lang w:val="de-DE"/>
          <w:rPrChange w:id="159" w:author="Sanket Joshi" w:date="2024-10-15T15:46:00Z" w16du:dateUtc="2024-10-15T10:16:00Z">
            <w:rPr/>
          </w:rPrChange>
        </w:rPr>
      </w:pPr>
      <w:r w:rsidRPr="00020EE9">
        <w:rPr>
          <w:lang w:val="de-DE"/>
          <w:rPrChange w:id="160" w:author="Sanket Joshi" w:date="2024-10-15T15:46:00Z" w16du:dateUtc="2024-10-15T10:16:00Z">
            <w:rPr/>
          </w:rPrChange>
        </w:rPr>
        <w:t>Erstellen Sie eine eigene Verteilergruppe für Ihre globale Communication Compliance-Richtlinie mit den folgenden Eigenschaften:</w:t>
      </w:r>
    </w:p>
    <w:p w14:paraId="1A01F480" w14:textId="77777777" w:rsidR="00DA7B3A" w:rsidRPr="00020EE9" w:rsidRDefault="008B52CD">
      <w:pPr>
        <w:pStyle w:val="ListParagraph"/>
        <w:numPr>
          <w:ilvl w:val="1"/>
          <w:numId w:val="2"/>
        </w:numPr>
        <w:rPr>
          <w:lang w:val="de-DE"/>
          <w:rPrChange w:id="161" w:author="Sanket Joshi" w:date="2024-10-15T15:46:00Z" w16du:dateUtc="2024-10-15T10:16:00Z">
            <w:rPr/>
          </w:rPrChange>
        </w:rPr>
      </w:pPr>
      <w:r w:rsidRPr="00020EE9">
        <w:rPr>
          <w:b/>
          <w:bCs/>
          <w:lang w:val="de-DE"/>
          <w:rPrChange w:id="162" w:author="Sanket Joshi" w:date="2024-10-15T15:46:00Z" w16du:dateUtc="2024-10-15T10:16:00Z">
            <w:rPr>
              <w:b/>
              <w:bCs/>
            </w:rPr>
          </w:rPrChange>
        </w:rPr>
        <w:t>MemberDepartRestriction = Geschlossen</w:t>
      </w:r>
      <w:r w:rsidRPr="00020EE9">
        <w:rPr>
          <w:lang w:val="de-DE"/>
          <w:rPrChange w:id="163" w:author="Sanket Joshi" w:date="2024-10-15T15:46:00Z" w16du:dateUtc="2024-10-15T10:16:00Z">
            <w:rPr/>
          </w:rPrChange>
        </w:rPr>
        <w:t>. Stellt sicher, dass sich Benutzer nicht selbst aus der Verteilergruppe entfernen können.</w:t>
      </w:r>
    </w:p>
    <w:p w14:paraId="580D9A35" w14:textId="77777777" w:rsidR="00DA7B3A" w:rsidRPr="00020EE9" w:rsidRDefault="008B52CD">
      <w:pPr>
        <w:pStyle w:val="ListParagraph"/>
        <w:numPr>
          <w:ilvl w:val="1"/>
          <w:numId w:val="2"/>
        </w:numPr>
        <w:rPr>
          <w:lang w:val="de-DE"/>
          <w:rPrChange w:id="164" w:author="Sanket Joshi" w:date="2024-10-15T15:46:00Z" w16du:dateUtc="2024-10-15T10:16:00Z">
            <w:rPr/>
          </w:rPrChange>
        </w:rPr>
      </w:pPr>
      <w:r w:rsidRPr="00020EE9">
        <w:rPr>
          <w:b/>
          <w:bCs/>
          <w:lang w:val="de-DE"/>
          <w:rPrChange w:id="165" w:author="Sanket Joshi" w:date="2024-10-15T15:46:00Z" w16du:dateUtc="2024-10-15T10:16:00Z">
            <w:rPr>
              <w:b/>
              <w:bCs/>
            </w:rPr>
          </w:rPrChange>
        </w:rPr>
        <w:t>MemberJoinRestriction = Geschlossen</w:t>
      </w:r>
      <w:r w:rsidRPr="00020EE9">
        <w:rPr>
          <w:lang w:val="de-DE"/>
          <w:rPrChange w:id="166" w:author="Sanket Joshi" w:date="2024-10-15T15:46:00Z" w16du:dateUtc="2024-10-15T10:16:00Z">
            <w:rPr/>
          </w:rPrChange>
        </w:rPr>
        <w:t>. Stellt sicher, dass Benutzer sich nicht selbst zur Verteilergruppe hinzufügen können.</w:t>
      </w:r>
    </w:p>
    <w:p w14:paraId="1CE1B694" w14:textId="77777777" w:rsidR="00DA7B3A" w:rsidRPr="00020EE9" w:rsidRDefault="008B52CD">
      <w:pPr>
        <w:pStyle w:val="ListParagraph"/>
        <w:numPr>
          <w:ilvl w:val="1"/>
          <w:numId w:val="2"/>
        </w:numPr>
        <w:rPr>
          <w:lang w:val="de-DE"/>
          <w:rPrChange w:id="167" w:author="Sanket Joshi" w:date="2024-10-15T15:46:00Z" w16du:dateUtc="2024-10-15T10:16:00Z">
            <w:rPr/>
          </w:rPrChange>
        </w:rPr>
      </w:pPr>
      <w:r w:rsidRPr="00020EE9">
        <w:rPr>
          <w:b/>
          <w:bCs/>
          <w:lang w:val="de-DE"/>
          <w:rPrChange w:id="168" w:author="Sanket Joshi" w:date="2024-10-15T15:46:00Z" w16du:dateUtc="2024-10-15T10:16:00Z">
            <w:rPr>
              <w:b/>
              <w:bCs/>
            </w:rPr>
          </w:rPrChange>
        </w:rPr>
        <w:t>ModerationEnabled = True</w:t>
      </w:r>
      <w:r w:rsidRPr="00020EE9">
        <w:rPr>
          <w:lang w:val="de-DE"/>
          <w:rPrChange w:id="169" w:author="Sanket Joshi" w:date="2024-10-15T15:46:00Z" w16du:dateUtc="2024-10-15T10:16:00Z">
            <w:rPr/>
          </w:rPrChange>
        </w:rPr>
        <w:t>. Stellt sicher, dass alle an diese Gruppe gesendeten Nachrichten genehmigt werden müssen und dass die Gruppe nicht für die Kommunikation außerhalb der Konfiguration der Communication Compliance-Richtlinie verwendet wird.</w:t>
      </w:r>
    </w:p>
    <w:p w14:paraId="1A25FEA5" w14:textId="77777777" w:rsidR="00DA7B3A" w:rsidRDefault="008B52CD">
      <w:pPr>
        <w:rPr>
          <w:b/>
          <w:bCs/>
          <w:color w:val="3A7C22" w:themeColor="accent6" w:themeShade="BF"/>
        </w:rPr>
      </w:pPr>
      <w:r w:rsidRPr="0097724B">
        <w:rPr>
          <w:b/>
          <w:bCs/>
          <w:color w:val="3A7C22" w:themeColor="accent6" w:themeShade="BF"/>
        </w:rPr>
        <w:lastRenderedPageBreak/>
        <w:t>+++New-DistributionGroup -Name "Communication Compliance Group Contoso" -Alias "CCG_Contoso" -MemberDepartRestriction 'Closed' -MemberJoinRestriction 'Closed' -ModerationEnabled $true+++</w:t>
      </w:r>
    </w:p>
    <w:p w14:paraId="3EA6C03B" w14:textId="77777777" w:rsidR="00DA7B3A" w:rsidRDefault="008B52CD">
      <w:r w:rsidRPr="0097724B">
        <w:fldChar w:fldCharType="begin"/>
      </w:r>
      <w:r w:rsidRPr="0097724B">
        <w:instrText xml:space="preserve"> INCLUDEPICTURE "/Users/dhartijagani/Library/Group Containers/UBF8T346G9.ms/WebArchiveCopyPasteTempFiles/com.microsoft.Word/image10.png" \* MERGEFORMATINET </w:instrText>
      </w:r>
      <w:r w:rsidRPr="0097724B">
        <w:fldChar w:fldCharType="separate"/>
      </w:r>
      <w:r w:rsidRPr="0097724B">
        <w:rPr>
          <w:noProof/>
        </w:rPr>
        <w:drawing>
          <wp:inline distT="0" distB="0" distL="0" distR="0" wp14:anchorId="2B58C9DB" wp14:editId="1CC61595">
            <wp:extent cx="5731510" cy="3013710"/>
            <wp:effectExtent l="0" t="0" r="0" b="0"/>
            <wp:docPr id="876709695" name="Picture 6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Broken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97724B">
        <w:fldChar w:fldCharType="end"/>
      </w:r>
    </w:p>
    <w:p w14:paraId="1E296B6E" w14:textId="5C4EA7C1" w:rsidR="00DA7B3A" w:rsidRPr="00020EE9" w:rsidRDefault="008B52CD">
      <w:pPr>
        <w:rPr>
          <w:lang w:val="de-DE"/>
          <w:rPrChange w:id="170" w:author="Sanket Joshi" w:date="2024-10-15T15:46:00Z" w16du:dateUtc="2024-10-15T10:16:00Z">
            <w:rPr/>
          </w:rPrChange>
        </w:rPr>
      </w:pPr>
      <w:r w:rsidRPr="00020EE9">
        <w:rPr>
          <w:b/>
          <w:bCs/>
          <w:lang w:val="de-DE"/>
          <w:rPrChange w:id="171" w:author="Sanket Joshi" w:date="2024-10-15T15:46:00Z" w16du:dateUtc="2024-10-15T10:16:00Z">
            <w:rPr>
              <w:b/>
              <w:bCs/>
            </w:rPr>
          </w:rPrChange>
        </w:rPr>
        <w:t xml:space="preserve">Hinweis: </w:t>
      </w:r>
      <w:r w:rsidRPr="00020EE9">
        <w:rPr>
          <w:lang w:val="de-DE"/>
          <w:rPrChange w:id="172" w:author="Sanket Joshi" w:date="2024-10-15T15:46:00Z" w16du:dateUtc="2024-10-15T10:16:00Z">
            <w:rPr/>
          </w:rPrChange>
        </w:rPr>
        <w:t xml:space="preserve">Sie können ein </w:t>
      </w:r>
      <w:r w:rsidRPr="00020EE9">
        <w:rPr>
          <w:b/>
          <w:bCs/>
          <w:lang w:val="de-DE"/>
          <w:rPrChange w:id="173" w:author="Sanket Joshi" w:date="2024-10-15T15:46:00Z" w16du:dateUtc="2024-10-15T10:16:00Z">
            <w:rPr>
              <w:b/>
              <w:bCs/>
            </w:rPr>
          </w:rPrChange>
        </w:rPr>
        <w:t xml:space="preserve">benutzerdefiniertes Exchange-Attribut </w:t>
      </w:r>
      <w:r w:rsidRPr="00020EE9">
        <w:rPr>
          <w:lang w:val="de-DE"/>
          <w:rPrChange w:id="174" w:author="Sanket Joshi" w:date="2024-10-15T15:46:00Z" w16du:dateUtc="2024-10-15T10:16:00Z">
            <w:rPr/>
          </w:rPrChange>
        </w:rPr>
        <w:t xml:space="preserve">wie im </w:t>
      </w:r>
      <w:r w:rsidRPr="00020EE9">
        <w:rPr>
          <w:b/>
          <w:bCs/>
          <w:lang w:val="de-DE"/>
          <w:rPrChange w:id="175" w:author="Sanket Joshi" w:date="2024-10-15T15:46:00Z" w16du:dateUtc="2024-10-15T10:16:00Z">
            <w:rPr>
              <w:b/>
              <w:bCs/>
            </w:rPr>
          </w:rPrChange>
        </w:rPr>
        <w:t xml:space="preserve">folgenden Befehl </w:t>
      </w:r>
      <w:r w:rsidRPr="00020EE9">
        <w:rPr>
          <w:lang w:val="de-DE"/>
          <w:rPrChange w:id="176" w:author="Sanket Joshi" w:date="2024-10-15T15:46:00Z" w16du:dateUtc="2024-10-15T10:16:00Z">
            <w:rPr/>
          </w:rPrChange>
        </w:rPr>
        <w:t>hinzufügen</w:t>
      </w:r>
      <w:r w:rsidRPr="00020EE9">
        <w:rPr>
          <w:b/>
          <w:bCs/>
          <w:lang w:val="de-DE"/>
          <w:rPrChange w:id="177" w:author="Sanket Joshi" w:date="2024-10-15T15:46:00Z" w16du:dateUtc="2024-10-15T10:16:00Z">
            <w:rPr>
              <w:b/>
              <w:bCs/>
            </w:rPr>
          </w:rPrChange>
        </w:rPr>
        <w:t xml:space="preserve">, </w:t>
      </w:r>
      <w:r w:rsidRPr="00020EE9">
        <w:rPr>
          <w:lang w:val="de-DE"/>
          <w:rPrChange w:id="178" w:author="Sanket Joshi" w:date="2024-10-15T15:46:00Z" w16du:dateUtc="2024-10-15T10:16:00Z">
            <w:rPr/>
          </w:rPrChange>
        </w:rPr>
        <w:t>um Benutzer zu verfolgen, die der Richtlinie</w:t>
      </w:r>
      <w:r w:rsidR="00D13C70" w:rsidRPr="00020EE9">
        <w:rPr>
          <w:lang w:val="de-DE"/>
          <w:rPrChange w:id="179" w:author="Sanket Joshi" w:date="2024-10-15T15:46:00Z" w16du:dateUtc="2024-10-15T10:16:00Z">
            <w:rPr/>
          </w:rPrChange>
        </w:rPr>
        <w:t xml:space="preserve"> zur</w:t>
      </w:r>
      <w:r w:rsidRPr="00020EE9">
        <w:rPr>
          <w:lang w:val="de-DE"/>
          <w:rPrChange w:id="180" w:author="Sanket Joshi" w:date="2024-10-15T15:46:00Z" w16du:dateUtc="2024-10-15T10:16:00Z">
            <w:rPr/>
          </w:rPrChange>
        </w:rPr>
        <w:t xml:space="preserve"> Einhaltung von Kommunikationsvorschriften in Ihrer Organisation hinzugefügt wurden.</w:t>
      </w:r>
    </w:p>
    <w:p w14:paraId="360B2631" w14:textId="77777777" w:rsidR="00DA7B3A" w:rsidRDefault="008B52CD">
      <w:pPr>
        <w:rPr>
          <w:b/>
          <w:bCs/>
          <w:color w:val="3A7C22" w:themeColor="accent6" w:themeShade="BF"/>
        </w:rPr>
      </w:pPr>
      <w:r w:rsidRPr="0097724B">
        <w:rPr>
          <w:b/>
          <w:bCs/>
          <w:color w:val="3A7C22" w:themeColor="accent6" w:themeShade="BF"/>
        </w:rPr>
        <w:t>+++Set-DistributionGroup -Identity "Communication Compliance Group Contoso"-CustomAttribute1 "MonitoredCommunication "+++</w:t>
      </w:r>
    </w:p>
    <w:p w14:paraId="64C4E75C" w14:textId="77777777" w:rsidR="00DA7B3A" w:rsidRDefault="008B52CD">
      <w:r w:rsidRPr="0097724B">
        <w:fldChar w:fldCharType="begin"/>
      </w:r>
      <w:r w:rsidRPr="0097724B">
        <w:instrText xml:space="preserve"> INCLUDEPICTURE "https://labondemand.blob.core.windows.net/content/lab149520/instructions237223%5CMedia9%5Cimage11.png" \* MERGEFORMATINET </w:instrText>
      </w:r>
      <w:r w:rsidRPr="0097724B">
        <w:fldChar w:fldCharType="separate"/>
      </w:r>
      <w:r w:rsidRPr="0097724B">
        <w:rPr>
          <w:noProof/>
        </w:rPr>
        <w:drawing>
          <wp:inline distT="0" distB="0" distL="0" distR="0" wp14:anchorId="0844B3D9" wp14:editId="128C3D3A">
            <wp:extent cx="5731510" cy="3013710"/>
            <wp:effectExtent l="0" t="0" r="0" b="0"/>
            <wp:docPr id="1963964515" name="Picture 62" descr="A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 screen shot of a computer 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97724B">
        <w:fldChar w:fldCharType="end"/>
      </w:r>
    </w:p>
    <w:p w14:paraId="70ECB226" w14:textId="77777777" w:rsidR="00DA7B3A" w:rsidRPr="00020EE9" w:rsidRDefault="008B52CD">
      <w:pPr>
        <w:pStyle w:val="ListParagraph"/>
        <w:numPr>
          <w:ilvl w:val="0"/>
          <w:numId w:val="2"/>
        </w:numPr>
        <w:rPr>
          <w:lang w:val="de-DE"/>
          <w:rPrChange w:id="181" w:author="Sanket Joshi" w:date="2024-10-15T15:46:00Z" w16du:dateUtc="2024-10-15T10:16:00Z">
            <w:rPr/>
          </w:rPrChange>
        </w:rPr>
      </w:pPr>
      <w:r w:rsidRPr="00020EE9">
        <w:rPr>
          <w:lang w:val="de-DE"/>
          <w:rPrChange w:id="182" w:author="Sanket Joshi" w:date="2024-10-15T15:46:00Z" w16du:dateUtc="2024-10-15T10:16:00Z">
            <w:rPr/>
          </w:rPrChange>
        </w:rPr>
        <w:t>Führen Sie das folgende PowerShell-Skript in einem wiederkehrenden Zeitplan aus, um Benutzer zur Communication Compliance-Richtlinie hinzuzufügen:</w:t>
      </w:r>
    </w:p>
    <w:p w14:paraId="437B5411" w14:textId="77777777" w:rsidR="00DA7B3A" w:rsidRDefault="008B52CD">
      <w:pPr>
        <w:rPr>
          <w:b/>
          <w:bCs/>
          <w:color w:val="3A7C22" w:themeColor="accent6" w:themeShade="BF"/>
        </w:rPr>
      </w:pPr>
      <w:r w:rsidRPr="0097724B">
        <w:rPr>
          <w:b/>
          <w:bCs/>
          <w:color w:val="3A7C22" w:themeColor="accent6" w:themeShade="BF"/>
        </w:rPr>
        <w:t>+++$Mbx = (Get-Mailbox -RecipientTypeDetails UserMailbox -ResultSize Unlimited -Filter {CustomAttribute9 -eq $Null})</w:t>
      </w:r>
    </w:p>
    <w:p w14:paraId="6D54D82E" w14:textId="77777777" w:rsidR="00DA7B3A" w:rsidRDefault="008B52CD">
      <w:pPr>
        <w:rPr>
          <w:b/>
          <w:bCs/>
          <w:color w:val="3A7C22" w:themeColor="accent6" w:themeShade="BF"/>
        </w:rPr>
      </w:pPr>
      <w:r w:rsidRPr="0097724B">
        <w:rPr>
          <w:b/>
          <w:bCs/>
          <w:color w:val="3A7C22" w:themeColor="accent6" w:themeShade="BF"/>
        </w:rPr>
        <w:lastRenderedPageBreak/>
        <w:t>$i = 0</w:t>
      </w:r>
    </w:p>
    <w:p w14:paraId="6AF64BE7" w14:textId="77777777" w:rsidR="00DA7B3A" w:rsidRDefault="008B52CD">
      <w:pPr>
        <w:rPr>
          <w:b/>
          <w:bCs/>
          <w:color w:val="3A7C22" w:themeColor="accent6" w:themeShade="BF"/>
        </w:rPr>
      </w:pPr>
      <w:r w:rsidRPr="0097724B">
        <w:rPr>
          <w:b/>
          <w:bCs/>
          <w:color w:val="3A7C22" w:themeColor="accent6" w:themeShade="BF"/>
        </w:rPr>
        <w:t>ForEach ($M in $Mbx)</w:t>
      </w:r>
    </w:p>
    <w:p w14:paraId="05CACC0A" w14:textId="77777777" w:rsidR="00DA7B3A" w:rsidRDefault="008B52CD">
      <w:pPr>
        <w:rPr>
          <w:b/>
          <w:bCs/>
          <w:color w:val="3A7C22" w:themeColor="accent6" w:themeShade="BF"/>
        </w:rPr>
      </w:pPr>
      <w:r w:rsidRPr="0097724B">
        <w:rPr>
          <w:b/>
          <w:bCs/>
          <w:color w:val="3A7C22" w:themeColor="accent6" w:themeShade="BF"/>
        </w:rPr>
        <w:t>{</w:t>
      </w:r>
    </w:p>
    <w:p w14:paraId="50025D7E" w14:textId="77777777" w:rsidR="00DA7B3A" w:rsidRDefault="008B52CD">
      <w:pPr>
        <w:rPr>
          <w:b/>
          <w:bCs/>
          <w:color w:val="3A7C22" w:themeColor="accent6" w:themeShade="BF"/>
        </w:rPr>
      </w:pPr>
      <w:r w:rsidRPr="0097724B">
        <w:rPr>
          <w:b/>
          <w:bCs/>
          <w:color w:val="3A7C22" w:themeColor="accent6" w:themeShade="BF"/>
        </w:rPr>
        <w:t>Write-Host "Hinzufügen" $M.DisplayName</w:t>
      </w:r>
    </w:p>
    <w:p w14:paraId="05C99E04" w14:textId="77777777" w:rsidR="00DA7B3A" w:rsidRDefault="008B52CD">
      <w:pPr>
        <w:rPr>
          <w:b/>
          <w:bCs/>
          <w:color w:val="3A7C22" w:themeColor="accent6" w:themeShade="BF"/>
        </w:rPr>
      </w:pPr>
      <w:r w:rsidRPr="0097724B">
        <w:rPr>
          <w:b/>
          <w:bCs/>
          <w:color w:val="3A7C22" w:themeColor="accent6" w:themeShade="BF"/>
        </w:rPr>
        <w:t>Add-DistributionGroupMember -Identity "Communication Compliance Group Contoso" -Member $M.DistinguishedName -ErrorAction SilentlyContinue</w:t>
      </w:r>
    </w:p>
    <w:p w14:paraId="22BFC0DE" w14:textId="77777777" w:rsidR="00DA7B3A" w:rsidRDefault="008B52CD">
      <w:pPr>
        <w:rPr>
          <w:b/>
          <w:bCs/>
          <w:color w:val="3A7C22" w:themeColor="accent6" w:themeShade="BF"/>
        </w:rPr>
      </w:pPr>
      <w:r w:rsidRPr="0097724B">
        <w:rPr>
          <w:b/>
          <w:bCs/>
          <w:color w:val="3A7C22" w:themeColor="accent6" w:themeShade="BF"/>
        </w:rPr>
        <w:t>Set-Mailbox -Identity $M.Alias -CustomAttribute1 "MonitoredCommunication"</w:t>
      </w:r>
    </w:p>
    <w:p w14:paraId="3156CE14" w14:textId="77777777" w:rsidR="00DA7B3A" w:rsidRPr="00020EE9" w:rsidRDefault="008B52CD">
      <w:pPr>
        <w:rPr>
          <w:b/>
          <w:bCs/>
          <w:color w:val="3A7C22" w:themeColor="accent6" w:themeShade="BF"/>
          <w:lang w:val="de-DE"/>
          <w:rPrChange w:id="183" w:author="Sanket Joshi" w:date="2024-10-15T15:46:00Z" w16du:dateUtc="2024-10-15T10:16:00Z">
            <w:rPr>
              <w:b/>
              <w:bCs/>
              <w:color w:val="3A7C22" w:themeColor="accent6" w:themeShade="BF"/>
            </w:rPr>
          </w:rPrChange>
        </w:rPr>
      </w:pPr>
      <w:r w:rsidRPr="00020EE9">
        <w:rPr>
          <w:b/>
          <w:bCs/>
          <w:color w:val="3A7C22" w:themeColor="accent6" w:themeShade="BF"/>
          <w:lang w:val="de-DE"/>
          <w:rPrChange w:id="184" w:author="Sanket Joshi" w:date="2024-10-15T15:46:00Z" w16du:dateUtc="2024-10-15T10:16:00Z">
            <w:rPr>
              <w:b/>
              <w:bCs/>
              <w:color w:val="3A7C22" w:themeColor="accent6" w:themeShade="BF"/>
            </w:rPr>
          </w:rPrChange>
        </w:rPr>
        <w:t>$i++</w:t>
      </w:r>
    </w:p>
    <w:p w14:paraId="6A2CAF67" w14:textId="77777777" w:rsidR="00DA7B3A" w:rsidRPr="00020EE9" w:rsidRDefault="008B52CD">
      <w:pPr>
        <w:rPr>
          <w:b/>
          <w:bCs/>
          <w:color w:val="3A7C22" w:themeColor="accent6" w:themeShade="BF"/>
          <w:lang w:val="de-DE"/>
          <w:rPrChange w:id="185" w:author="Sanket Joshi" w:date="2024-10-15T15:46:00Z" w16du:dateUtc="2024-10-15T10:16:00Z">
            <w:rPr>
              <w:b/>
              <w:bCs/>
              <w:color w:val="3A7C22" w:themeColor="accent6" w:themeShade="BF"/>
            </w:rPr>
          </w:rPrChange>
        </w:rPr>
      </w:pPr>
      <w:r w:rsidRPr="00020EE9">
        <w:rPr>
          <w:b/>
          <w:bCs/>
          <w:color w:val="3A7C22" w:themeColor="accent6" w:themeShade="BF"/>
          <w:lang w:val="de-DE"/>
          <w:rPrChange w:id="186" w:author="Sanket Joshi" w:date="2024-10-15T15:46:00Z" w16du:dateUtc="2024-10-15T10:16:00Z">
            <w:rPr>
              <w:b/>
              <w:bCs/>
              <w:color w:val="3A7C22" w:themeColor="accent6" w:themeShade="BF"/>
            </w:rPr>
          </w:rPrChange>
        </w:rPr>
        <w:t>}</w:t>
      </w:r>
    </w:p>
    <w:p w14:paraId="4F51EFF6" w14:textId="77777777" w:rsidR="00DA7B3A" w:rsidRDefault="008B52CD">
      <w:pPr>
        <w:rPr>
          <w:b/>
          <w:bCs/>
        </w:rPr>
      </w:pPr>
      <w:r w:rsidRPr="00020EE9">
        <w:rPr>
          <w:b/>
          <w:bCs/>
          <w:color w:val="3A7C22" w:themeColor="accent6" w:themeShade="BF"/>
          <w:lang w:val="de-DE"/>
          <w:rPrChange w:id="187" w:author="Sanket Joshi" w:date="2024-10-15T15:46:00Z" w16du:dateUtc="2024-10-15T10:16:00Z">
            <w:rPr>
              <w:b/>
              <w:bCs/>
              <w:color w:val="3A7C22" w:themeColor="accent6" w:themeShade="BF"/>
            </w:rPr>
          </w:rPrChange>
        </w:rPr>
        <w:t xml:space="preserve">Write-Host $i "Postfächer zur Verteilergruppe für Aufsichtsüberprüfungen hinzugefügt". </w:t>
      </w:r>
      <w:r w:rsidRPr="0097724B">
        <w:rPr>
          <w:b/>
          <w:bCs/>
          <w:color w:val="3A7C22" w:themeColor="accent6" w:themeShade="BF"/>
        </w:rPr>
        <w:t>+++</w:t>
      </w:r>
    </w:p>
    <w:p w14:paraId="156F9FA3" w14:textId="77777777" w:rsidR="00DA7B3A" w:rsidRDefault="008B52CD">
      <w:r w:rsidRPr="0097724B">
        <w:fldChar w:fldCharType="begin"/>
      </w:r>
      <w:r w:rsidRPr="0097724B">
        <w:instrText xml:space="preserve"> INCLUDEPICTURE "/Users/dhartijagani/Library/Group Containers/UBF8T346G9.ms/WebArchiveCopyPasteTempFiles/com.microsoft.Word/image12.png" \* MERGEFORMATINET </w:instrText>
      </w:r>
      <w:r w:rsidRPr="0097724B">
        <w:fldChar w:fldCharType="separate"/>
      </w:r>
      <w:r w:rsidRPr="0097724B">
        <w:rPr>
          <w:noProof/>
        </w:rPr>
        <w:drawing>
          <wp:inline distT="0" distB="0" distL="0" distR="0" wp14:anchorId="4EB444C7" wp14:editId="1342B8F1">
            <wp:extent cx="5731510" cy="3013710"/>
            <wp:effectExtent l="0" t="0" r="0" b="0"/>
            <wp:docPr id="756610192" name="Picture 6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Broken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97724B">
        <w:fldChar w:fldCharType="end"/>
      </w:r>
    </w:p>
    <w:p w14:paraId="764BFFF0" w14:textId="77777777" w:rsidR="00DA7B3A" w:rsidRPr="00020EE9" w:rsidRDefault="008B52CD">
      <w:pPr>
        <w:rPr>
          <w:lang w:val="de-DE"/>
          <w:rPrChange w:id="188" w:author="Sanket Joshi" w:date="2024-10-15T15:46:00Z" w16du:dateUtc="2024-10-15T10:16:00Z">
            <w:rPr/>
          </w:rPrChange>
        </w:rPr>
      </w:pPr>
      <w:r w:rsidRPr="00020EE9">
        <w:rPr>
          <w:b/>
          <w:bCs/>
          <w:lang w:val="de-DE"/>
          <w:rPrChange w:id="189" w:author="Sanket Joshi" w:date="2024-10-15T15:46:00Z" w16du:dateUtc="2024-10-15T10:16:00Z">
            <w:rPr>
              <w:b/>
              <w:bCs/>
            </w:rPr>
          </w:rPrChange>
        </w:rPr>
        <w:t xml:space="preserve">Hinweis: </w:t>
      </w:r>
      <w:r w:rsidRPr="00020EE9">
        <w:rPr>
          <w:lang w:val="de-DE"/>
          <w:rPrChange w:id="190" w:author="Sanket Joshi" w:date="2024-10-15T15:46:00Z" w16du:dateUtc="2024-10-15T10:16:00Z">
            <w:rPr/>
          </w:rPrChange>
        </w:rPr>
        <w:t>Dieses Skript sollte nach jedem bestimmten Intervall ausgeführt werden. Ab sofort können Sie die Verteilerliste unter Aktive Teams und Gruppen im Microsoft 365 Admin Center sehen.</w:t>
      </w:r>
    </w:p>
    <w:p w14:paraId="5CA67E37" w14:textId="77777777" w:rsidR="00DA7B3A" w:rsidRPr="00020EE9" w:rsidRDefault="008B52CD">
      <w:pPr>
        <w:rPr>
          <w:lang w:val="de-DE"/>
          <w:rPrChange w:id="191" w:author="Sanket Joshi" w:date="2024-10-15T15:46:00Z" w16du:dateUtc="2024-10-15T10:16:00Z">
            <w:rPr/>
          </w:rPrChange>
        </w:rPr>
      </w:pPr>
      <w:r w:rsidRPr="00020EE9">
        <w:rPr>
          <w:lang w:val="de-DE"/>
          <w:rPrChange w:id="192" w:author="Sanket Joshi" w:date="2024-10-15T15:46:00Z" w16du:dateUtc="2024-10-15T10:16:00Z">
            <w:rPr/>
          </w:rPrChange>
        </w:rPr>
        <w:t>Wenn Sie auf den Gruppennamen klicken, sehen Sie alle Benutzer auf der Registerkarte Mitglieder.</w:t>
      </w:r>
    </w:p>
    <w:p w14:paraId="7A44F0B3" w14:textId="77777777" w:rsidR="00DA7B3A" w:rsidRDefault="008B52CD">
      <w:r w:rsidRPr="0097724B">
        <w:lastRenderedPageBreak/>
        <w:fldChar w:fldCharType="begin"/>
      </w:r>
      <w:r w:rsidRPr="0097724B">
        <w:instrText xml:space="preserve"> INCLUDEPICTURE "/Users/dhartijagani/Library/Group Containers/UBF8T346G9.ms/WebArchiveCopyPasteTempFiles/com.microsoft.Word/image13.png" \* MERGEFORMATINET </w:instrText>
      </w:r>
      <w:r w:rsidRPr="0097724B">
        <w:fldChar w:fldCharType="separate"/>
      </w:r>
      <w:r w:rsidRPr="0097724B">
        <w:rPr>
          <w:noProof/>
        </w:rPr>
        <w:drawing>
          <wp:inline distT="0" distB="0" distL="0" distR="0" wp14:anchorId="74BF61ED" wp14:editId="5D686C83">
            <wp:extent cx="5731510" cy="3442970"/>
            <wp:effectExtent l="0" t="0" r="0" b="0"/>
            <wp:docPr id="690224029" name="Picture 60"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roken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442970"/>
                    </a:xfrm>
                    <a:prstGeom prst="rect">
                      <a:avLst/>
                    </a:prstGeom>
                    <a:noFill/>
                    <a:ln>
                      <a:noFill/>
                    </a:ln>
                  </pic:spPr>
                </pic:pic>
              </a:graphicData>
            </a:graphic>
          </wp:inline>
        </w:drawing>
      </w:r>
      <w:r w:rsidRPr="0097724B">
        <w:fldChar w:fldCharType="end"/>
      </w:r>
    </w:p>
    <w:p w14:paraId="41D2F25F" w14:textId="20A8AFA9" w:rsidR="00DA7B3A" w:rsidRPr="00020EE9" w:rsidRDefault="008B52CD">
      <w:pPr>
        <w:pStyle w:val="Heading2"/>
        <w:rPr>
          <w:lang w:val="de-DE"/>
          <w:rPrChange w:id="193" w:author="Sanket Joshi" w:date="2024-10-15T15:46:00Z" w16du:dateUtc="2024-10-15T10:16:00Z">
            <w:rPr/>
          </w:rPrChange>
        </w:rPr>
      </w:pPr>
      <w:r w:rsidRPr="00020EE9">
        <w:rPr>
          <w:lang w:val="de-DE"/>
          <w:rPrChange w:id="194" w:author="Sanket Joshi" w:date="2024-10-15T15:46:00Z" w16du:dateUtc="2024-10-15T10:16:00Z">
            <w:rPr/>
          </w:rPrChange>
        </w:rPr>
        <w:t>Übung 3 - Erstellen einer Richtlinie zu</w:t>
      </w:r>
      <w:r w:rsidR="00DE5046" w:rsidRPr="00020EE9">
        <w:rPr>
          <w:lang w:val="de-DE"/>
          <w:rPrChange w:id="195" w:author="Sanket Joshi" w:date="2024-10-15T15:46:00Z" w16du:dateUtc="2024-10-15T10:16:00Z">
            <w:rPr/>
          </w:rPrChange>
        </w:rPr>
        <w:t>m</w:t>
      </w:r>
      <w:r w:rsidRPr="00020EE9">
        <w:rPr>
          <w:lang w:val="de-DE"/>
          <w:rPrChange w:id="196" w:author="Sanket Joshi" w:date="2024-10-15T15:46:00Z" w16du:dateUtc="2024-10-15T10:16:00Z">
            <w:rPr/>
          </w:rPrChange>
        </w:rPr>
        <w:t xml:space="preserve"> </w:t>
      </w:r>
      <w:r w:rsidR="00DE5046" w:rsidRPr="00020EE9">
        <w:rPr>
          <w:lang w:val="de-DE"/>
          <w:rPrChange w:id="197" w:author="Sanket Joshi" w:date="2024-10-15T15:46:00Z" w16du:dateUtc="2024-10-15T10:16:00Z">
            <w:rPr/>
          </w:rPrChange>
        </w:rPr>
        <w:t>Communication Compliance</w:t>
      </w:r>
    </w:p>
    <w:p w14:paraId="720C538A" w14:textId="60849FF1" w:rsidR="00DA7B3A" w:rsidRPr="00020EE9" w:rsidRDefault="00BE5BE5">
      <w:pPr>
        <w:pStyle w:val="ListParagraph"/>
        <w:numPr>
          <w:ilvl w:val="0"/>
          <w:numId w:val="3"/>
        </w:numPr>
        <w:rPr>
          <w:lang w:val="de-DE"/>
          <w:rPrChange w:id="198" w:author="Sanket Joshi" w:date="2024-10-15T15:46:00Z" w16du:dateUtc="2024-10-15T10:16:00Z">
            <w:rPr/>
          </w:rPrChange>
        </w:rPr>
      </w:pPr>
      <w:r w:rsidRPr="00020EE9">
        <w:rPr>
          <w:lang w:val="de-DE"/>
          <w:rPrChange w:id="199" w:author="Sanket Joshi" w:date="2024-10-15T15:46:00Z" w16du:dateUtc="2024-10-15T10:16:00Z">
            <w:rPr/>
          </w:rPrChange>
        </w:rPr>
        <w:t xml:space="preserve">Nachdem </w:t>
      </w:r>
      <w:r w:rsidR="008B52CD" w:rsidRPr="00020EE9">
        <w:rPr>
          <w:lang w:val="de-DE"/>
          <w:rPrChange w:id="200" w:author="Sanket Joshi" w:date="2024-10-15T15:46:00Z" w16du:dateUtc="2024-10-15T10:16:00Z">
            <w:rPr/>
          </w:rPrChange>
        </w:rPr>
        <w:t>das Microsoft Purview Compliance-Portal geöffnet ist, fahren Sie mit Schritt 2 fort, andernfalls öffnen Sie</w:t>
      </w:r>
      <w:commentRangeStart w:id="201"/>
      <w:r w:rsidR="008B52CD" w:rsidRPr="00020EE9">
        <w:rPr>
          <w:b/>
          <w:bCs/>
          <w:color w:val="3A7C22" w:themeColor="accent6" w:themeShade="BF"/>
          <w:lang w:val="de-DE"/>
          <w:rPrChange w:id="202" w:author="Sanket Joshi" w:date="2024-10-15T15:46:00Z" w16du:dateUtc="2024-10-15T10:16:00Z">
            <w:rPr>
              <w:b/>
              <w:bCs/>
              <w:color w:val="3A7C22" w:themeColor="accent6" w:themeShade="BF"/>
            </w:rPr>
          </w:rPrChange>
        </w:rPr>
        <w:t xml:space="preserve"> +++https:// </w:t>
      </w:r>
      <w:del w:id="203" w:author="Dharti Jagani" w:date="2024-08-16T16:33:00Z" w16du:dateUtc="2024-08-16T11:03:00Z">
        <w:r w:rsidR="008B52CD" w:rsidRPr="00020EE9" w:rsidDel="00F01E8F">
          <w:rPr>
            <w:b/>
            <w:bCs/>
            <w:color w:val="3A7C22" w:themeColor="accent6" w:themeShade="BF"/>
            <w:lang w:val="de-DE"/>
            <w:rPrChange w:id="204" w:author="Sanket Joshi" w:date="2024-10-15T15:46:00Z" w16du:dateUtc="2024-10-15T10:16:00Z">
              <w:rPr>
                <w:b/>
                <w:bCs/>
                <w:color w:val="3A7C22" w:themeColor="accent6" w:themeShade="BF"/>
              </w:rPr>
            </w:rPrChange>
          </w:rPr>
          <w:delText>compliance</w:delText>
        </w:r>
      </w:del>
      <w:ins w:id="205" w:author="Dharti Jagani" w:date="2024-08-16T16:33:00Z" w16du:dateUtc="2024-08-16T11:03:00Z">
        <w:r w:rsidR="00F01E8F" w:rsidRPr="00020EE9">
          <w:rPr>
            <w:b/>
            <w:bCs/>
            <w:color w:val="3A7C22" w:themeColor="accent6" w:themeShade="BF"/>
            <w:lang w:val="de-DE"/>
            <w:rPrChange w:id="206" w:author="Sanket Joshi" w:date="2024-10-15T15:46:00Z" w16du:dateUtc="2024-10-15T10:16:00Z">
              <w:rPr>
                <w:b/>
                <w:bCs/>
                <w:color w:val="3A7C22" w:themeColor="accent6" w:themeShade="BF"/>
              </w:rPr>
            </w:rPrChange>
          </w:rPr>
          <w:t>purview</w:t>
        </w:r>
      </w:ins>
      <w:r w:rsidR="008B52CD" w:rsidRPr="00020EE9">
        <w:rPr>
          <w:b/>
          <w:bCs/>
          <w:color w:val="3A7C22" w:themeColor="accent6" w:themeShade="BF"/>
          <w:lang w:val="de-DE"/>
          <w:rPrChange w:id="207" w:author="Sanket Joshi" w:date="2024-10-15T15:46:00Z" w16du:dateUtc="2024-10-15T10:16:00Z">
            <w:rPr>
              <w:b/>
              <w:bCs/>
              <w:color w:val="3A7C22" w:themeColor="accent6" w:themeShade="BF"/>
            </w:rPr>
          </w:rPrChange>
        </w:rPr>
        <w:t>.microsoft.com+++</w:t>
      </w:r>
      <w:commentRangeEnd w:id="201"/>
      <w:r w:rsidR="00F01E8F">
        <w:rPr>
          <w:rStyle w:val="CommentReference"/>
        </w:rPr>
        <w:commentReference w:id="201"/>
      </w:r>
      <w:r w:rsidR="008B52CD" w:rsidRPr="00020EE9">
        <w:rPr>
          <w:lang w:val="de-DE"/>
          <w:rPrChange w:id="208" w:author="Sanket Joshi" w:date="2024-10-15T15:46:00Z" w16du:dateUtc="2024-10-15T10:16:00Z">
            <w:rPr/>
          </w:rPrChange>
        </w:rPr>
        <w:t xml:space="preserve"> und melden sich als </w:t>
      </w:r>
      <w:r w:rsidR="008B52CD" w:rsidRPr="00020EE9">
        <w:rPr>
          <w:b/>
          <w:bCs/>
          <w:lang w:val="de-DE"/>
          <w:rPrChange w:id="209" w:author="Sanket Joshi" w:date="2024-10-15T15:46:00Z" w16du:dateUtc="2024-10-15T10:16:00Z">
            <w:rPr>
              <w:b/>
              <w:bCs/>
            </w:rPr>
          </w:rPrChange>
        </w:rPr>
        <w:t xml:space="preserve">MOD-Administrator </w:t>
      </w:r>
      <w:r w:rsidR="008B52CD" w:rsidRPr="00020EE9">
        <w:rPr>
          <w:lang w:val="de-DE"/>
          <w:rPrChange w:id="210" w:author="Sanket Joshi" w:date="2024-10-15T15:46:00Z" w16du:dateUtc="2024-10-15T10:16:00Z">
            <w:rPr/>
          </w:rPrChange>
        </w:rPr>
        <w:t>an.</w:t>
      </w:r>
    </w:p>
    <w:p w14:paraId="04020554" w14:textId="77777777" w:rsidR="00DA7B3A" w:rsidRPr="00020EE9" w:rsidRDefault="008B52CD">
      <w:pPr>
        <w:pStyle w:val="ListParagraph"/>
        <w:numPr>
          <w:ilvl w:val="0"/>
          <w:numId w:val="3"/>
        </w:numPr>
        <w:rPr>
          <w:lang w:val="de-DE"/>
          <w:rPrChange w:id="211" w:author="Sanket Joshi" w:date="2024-10-15T15:46:00Z" w16du:dateUtc="2024-10-15T10:16:00Z">
            <w:rPr/>
          </w:rPrChange>
        </w:rPr>
      </w:pPr>
      <w:r w:rsidRPr="00020EE9">
        <w:rPr>
          <w:lang w:val="de-DE"/>
          <w:rPrChange w:id="212" w:author="Sanket Joshi" w:date="2024-10-15T15:46:00Z" w16du:dateUtc="2024-10-15T10:16:00Z">
            <w:rPr/>
          </w:rPrChange>
        </w:rPr>
        <w:t>Wählen Sie im Microsoft Purview-Portal</w:t>
      </w:r>
      <w:commentRangeStart w:id="213"/>
      <w:r w:rsidRPr="00020EE9">
        <w:rPr>
          <w:lang w:val="de-DE"/>
          <w:rPrChange w:id="214" w:author="Sanket Joshi" w:date="2024-10-15T15:46:00Z" w16du:dateUtc="2024-10-15T10:16:00Z">
            <w:rPr/>
          </w:rPrChange>
        </w:rPr>
        <w:t xml:space="preserve"> die Option </w:t>
      </w:r>
      <w:ins w:id="215" w:author="Dharti Jagani" w:date="2024-08-16T16:38:00Z" w16du:dateUtc="2024-08-16T11:08:00Z">
        <w:r w:rsidR="00F01E8F" w:rsidRPr="00020EE9">
          <w:rPr>
            <w:b/>
            <w:bCs/>
            <w:lang w:val="de-DE"/>
            <w:rPrChange w:id="216" w:author="Sanket Joshi" w:date="2024-10-15T15:46:00Z" w16du:dateUtc="2024-10-15T10:16:00Z">
              <w:rPr/>
            </w:rPrChange>
          </w:rPr>
          <w:t xml:space="preserve">Einstellungen </w:t>
        </w:r>
        <w:r w:rsidR="00F01E8F" w:rsidRPr="00020EE9">
          <w:rPr>
            <w:lang w:val="de-DE"/>
            <w:rPrChange w:id="217" w:author="Sanket Joshi" w:date="2024-10-15T15:46:00Z" w16du:dateUtc="2024-10-15T10:16:00Z">
              <w:rPr/>
            </w:rPrChange>
          </w:rPr>
          <w:t>&gt; Communication</w:t>
        </w:r>
      </w:ins>
      <w:r w:rsidRPr="00020EE9">
        <w:rPr>
          <w:b/>
          <w:bCs/>
          <w:lang w:val="de-DE"/>
          <w:rPrChange w:id="218" w:author="Sanket Joshi" w:date="2024-10-15T15:46:00Z" w16du:dateUtc="2024-10-15T10:16:00Z">
            <w:rPr>
              <w:b/>
              <w:bCs/>
            </w:rPr>
          </w:rPrChange>
        </w:rPr>
        <w:t xml:space="preserve"> Compliance</w:t>
      </w:r>
      <w:del w:id="219" w:author="Dharti Jagani" w:date="2024-08-16T16:39:00Z" w16du:dateUtc="2024-08-16T11:09:00Z">
        <w:r w:rsidRPr="00020EE9" w:rsidDel="00F01E8F">
          <w:rPr>
            <w:lang w:val="de-DE"/>
            <w:rPrChange w:id="220" w:author="Sanket Joshi" w:date="2024-10-15T15:46:00Z" w16du:dateUtc="2024-10-15T10:16:00Z">
              <w:rPr/>
            </w:rPrChange>
          </w:rPr>
          <w:delText> </w:delText>
        </w:r>
      </w:del>
      <w:del w:id="221" w:author="Dharti Jagani" w:date="2024-08-16T16:38:00Z" w16du:dateUtc="2024-08-16T11:08:00Z">
        <w:r w:rsidRPr="00020EE9" w:rsidDel="00F01E8F">
          <w:rPr>
            <w:lang w:val="de-DE"/>
            <w:rPrChange w:id="222" w:author="Sanket Joshi" w:date="2024-10-15T15:46:00Z" w16du:dateUtc="2024-10-15T10:16:00Z">
              <w:rPr/>
            </w:rPrChange>
          </w:rPr>
          <w:delText>and select the </w:delText>
        </w:r>
        <w:r w:rsidRPr="00020EE9" w:rsidDel="00F01E8F">
          <w:rPr>
            <w:b/>
            <w:bCs/>
            <w:lang w:val="de-DE"/>
            <w:rPrChange w:id="223" w:author="Sanket Joshi" w:date="2024-10-15T15:46:00Z" w16du:dateUtc="2024-10-15T10:16:00Z">
              <w:rPr>
                <w:b/>
                <w:bCs/>
              </w:rPr>
            </w:rPrChange>
          </w:rPr>
          <w:delText>Policies</w:delText>
        </w:r>
        <w:r w:rsidRPr="00020EE9" w:rsidDel="00F01E8F">
          <w:rPr>
            <w:lang w:val="de-DE"/>
            <w:rPrChange w:id="224" w:author="Sanket Joshi" w:date="2024-10-15T15:46:00Z" w16du:dateUtc="2024-10-15T10:16:00Z">
              <w:rPr/>
            </w:rPrChange>
          </w:rPr>
          <w:delText> tab</w:delText>
        </w:r>
      </w:del>
      <w:r w:rsidRPr="00020EE9">
        <w:rPr>
          <w:b/>
          <w:bCs/>
          <w:lang w:val="de-DE"/>
          <w:rPrChange w:id="225" w:author="Sanket Joshi" w:date="2024-10-15T15:46:00Z" w16du:dateUtc="2024-10-15T10:16:00Z">
            <w:rPr>
              <w:b/>
              <w:bCs/>
            </w:rPr>
          </w:rPrChange>
        </w:rPr>
        <w:t xml:space="preserve"> .</w:t>
      </w:r>
      <w:commentRangeEnd w:id="213"/>
      <w:r w:rsidR="00F01E8F">
        <w:rPr>
          <w:rStyle w:val="CommentReference"/>
        </w:rPr>
        <w:commentReference w:id="213"/>
      </w:r>
    </w:p>
    <w:p w14:paraId="0F8B55F6" w14:textId="77777777" w:rsidR="00DA7B3A" w:rsidRDefault="008B52CD">
      <w:del w:id="226" w:author="Dharti Jagani" w:date="2024-08-16T16:38:00Z" w16du:dateUtc="2024-08-16T11:08:00Z">
        <w:r w:rsidRPr="0097724B" w:rsidDel="00F01E8F">
          <w:lastRenderedPageBreak/>
          <w:fldChar w:fldCharType="begin"/>
        </w:r>
        <w:r w:rsidRPr="0097724B" w:rsidDel="00F01E8F">
          <w:delInstrText xml:space="preserve"> INCLUDEPICTURE "https://labondemand.blob.core.windows.net/content/lab149520/instructions237223%5CMedia9%5Cimage14.png" \* MERGEFORMATINET </w:delInstrText>
        </w:r>
        <w:r w:rsidRPr="0097724B" w:rsidDel="00F01E8F">
          <w:fldChar w:fldCharType="separate"/>
        </w:r>
        <w:r w:rsidRPr="0097724B" w:rsidDel="00F01E8F">
          <w:rPr>
            <w:noProof/>
          </w:rPr>
          <w:drawing>
            <wp:inline distT="0" distB="0" distL="0" distR="0" wp14:anchorId="6D1CC6EB" wp14:editId="34E3A1A1">
              <wp:extent cx="5731510" cy="3584575"/>
              <wp:effectExtent l="0" t="0" r="0" b="0"/>
              <wp:docPr id="719323483" name="Picture 59"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Graphical user interface, application 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F01E8F">
          <w:fldChar w:fldCharType="end"/>
        </w:r>
      </w:del>
      <w:ins w:id="227" w:author="Dharti Jagani" w:date="2024-08-16T16:38:00Z" w16du:dateUtc="2024-08-16T11:08:00Z">
        <w:r w:rsidR="00F01E8F" w:rsidRPr="00F01E8F">
          <w:rPr>
            <w:noProof/>
          </w:rPr>
          <w:drawing>
            <wp:inline distT="0" distB="0" distL="0" distR="0" wp14:anchorId="25C816B8" wp14:editId="0EB3338F">
              <wp:extent cx="5731510" cy="3232150"/>
              <wp:effectExtent l="0" t="0" r="0" b="6350"/>
              <wp:docPr id="192363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31393" name="Picture 1" descr="A screenshot of a computer&#10;&#10;Description automatically generated"/>
                      <pic:cNvPicPr/>
                    </pic:nvPicPr>
                    <pic:blipFill>
                      <a:blip r:embed="rId31"/>
                      <a:stretch>
                        <a:fillRect/>
                      </a:stretch>
                    </pic:blipFill>
                    <pic:spPr>
                      <a:xfrm>
                        <a:off x="0" y="0"/>
                        <a:ext cx="5731510" cy="3232150"/>
                      </a:xfrm>
                      <a:prstGeom prst="rect">
                        <a:avLst/>
                      </a:prstGeom>
                    </pic:spPr>
                  </pic:pic>
                </a:graphicData>
              </a:graphic>
            </wp:inline>
          </w:drawing>
        </w:r>
      </w:ins>
    </w:p>
    <w:p w14:paraId="6F6D7B0E" w14:textId="77777777" w:rsidR="00DA7B3A" w:rsidRPr="00020EE9" w:rsidRDefault="008B52CD">
      <w:pPr>
        <w:pStyle w:val="ListParagraph"/>
        <w:numPr>
          <w:ilvl w:val="0"/>
          <w:numId w:val="3"/>
        </w:numPr>
        <w:rPr>
          <w:lang w:val="de-DE"/>
          <w:rPrChange w:id="228" w:author="Sanket Joshi" w:date="2024-10-15T15:46:00Z" w16du:dateUtc="2024-10-15T10:16:00Z">
            <w:rPr/>
          </w:rPrChange>
        </w:rPr>
      </w:pPr>
      <w:commentRangeStart w:id="229"/>
      <w:r w:rsidRPr="00020EE9">
        <w:rPr>
          <w:lang w:val="de-DE"/>
          <w:rPrChange w:id="230" w:author="Sanket Joshi" w:date="2024-10-15T15:46:00Z" w16du:dateUtc="2024-10-15T10:16:00Z">
            <w:rPr/>
          </w:rPrChange>
        </w:rPr>
        <w:t xml:space="preserve">Wählen Sie </w:t>
      </w:r>
      <w:ins w:id="231" w:author="Dharti Jagani" w:date="2024-08-16T16:39:00Z" w16du:dateUtc="2024-08-16T11:09:00Z">
        <w:r w:rsidR="00F01E8F" w:rsidRPr="00020EE9">
          <w:rPr>
            <w:lang w:val="de-DE"/>
            <w:rPrChange w:id="232" w:author="Sanket Joshi" w:date="2024-10-15T15:46:00Z" w16du:dateUtc="2024-10-15T10:16:00Z">
              <w:rPr/>
            </w:rPrChange>
          </w:rPr>
          <w:t xml:space="preserve">in der Unternavigation die Option </w:t>
        </w:r>
        <w:r w:rsidR="00F01E8F" w:rsidRPr="00020EE9">
          <w:rPr>
            <w:b/>
            <w:bCs/>
            <w:lang w:val="de-DE"/>
            <w:rPrChange w:id="233" w:author="Sanket Joshi" w:date="2024-10-15T15:46:00Z" w16du:dateUtc="2024-10-15T10:16:00Z">
              <w:rPr/>
            </w:rPrChange>
          </w:rPr>
          <w:t>Richtlinie</w:t>
        </w:r>
        <w:r w:rsidR="00F01E8F" w:rsidRPr="00020EE9">
          <w:rPr>
            <w:lang w:val="de-DE"/>
            <w:rPrChange w:id="234" w:author="Sanket Joshi" w:date="2024-10-15T15:46:00Z" w16du:dateUtc="2024-10-15T10:16:00Z">
              <w:rPr/>
            </w:rPrChange>
          </w:rPr>
          <w:t xml:space="preserve">. </w:t>
        </w:r>
      </w:ins>
      <w:ins w:id="235" w:author="Dharti Jagani" w:date="2024-08-16T16:40:00Z" w16du:dateUtc="2024-08-16T11:10:00Z">
        <w:r w:rsidR="00F01E8F" w:rsidRPr="00020EE9">
          <w:rPr>
            <w:lang w:val="de-DE"/>
            <w:rPrChange w:id="236" w:author="Sanket Joshi" w:date="2024-10-15T15:46:00Z" w16du:dateUtc="2024-10-15T10:16:00Z">
              <w:rPr/>
            </w:rPrChange>
          </w:rPr>
          <w:t xml:space="preserve">Wählen Sie </w:t>
        </w:r>
      </w:ins>
      <w:ins w:id="237" w:author="Dharti Jagani" w:date="2024-08-16T16:39:00Z" w16du:dateUtc="2024-08-16T11:09:00Z">
        <w:r w:rsidR="00F01E8F" w:rsidRPr="00020EE9">
          <w:rPr>
            <w:lang w:val="de-DE"/>
            <w:rPrChange w:id="238" w:author="Sanket Joshi" w:date="2024-10-15T15:46:00Z" w16du:dateUtc="2024-10-15T10:16:00Z">
              <w:rPr/>
            </w:rPrChange>
          </w:rPr>
          <w:t>dann</w:t>
        </w:r>
      </w:ins>
      <w:r w:rsidRPr="00020EE9">
        <w:rPr>
          <w:b/>
          <w:bCs/>
          <w:lang w:val="de-DE"/>
          <w:rPrChange w:id="239" w:author="Sanket Joshi" w:date="2024-10-15T15:46:00Z" w16du:dateUtc="2024-10-15T10:16:00Z">
            <w:rPr>
              <w:b/>
              <w:bCs/>
            </w:rPr>
          </w:rPrChange>
        </w:rPr>
        <w:t xml:space="preserve"> Richtlinie erstellen</w:t>
      </w:r>
      <w:r w:rsidRPr="00020EE9">
        <w:rPr>
          <w:lang w:val="de-DE"/>
          <w:rPrChange w:id="240" w:author="Sanket Joshi" w:date="2024-10-15T15:46:00Z" w16du:dateUtc="2024-10-15T10:16:00Z">
            <w:rPr/>
          </w:rPrChange>
        </w:rPr>
        <w:t>.</w:t>
      </w:r>
      <w:commentRangeEnd w:id="229"/>
      <w:r w:rsidR="00060504">
        <w:rPr>
          <w:rStyle w:val="CommentReference"/>
        </w:rPr>
        <w:commentReference w:id="229"/>
      </w:r>
    </w:p>
    <w:p w14:paraId="43CC4818" w14:textId="77777777" w:rsidR="00DA7B3A" w:rsidRDefault="008B52CD">
      <w:del w:id="241" w:author="Dharti Jagani" w:date="2024-08-16T16:40:00Z" w16du:dateUtc="2024-08-16T11:10:00Z">
        <w:r w:rsidRPr="0097724B" w:rsidDel="00F01E8F">
          <w:lastRenderedPageBreak/>
          <w:fldChar w:fldCharType="begin"/>
        </w:r>
        <w:r w:rsidRPr="0097724B" w:rsidDel="00F01E8F">
          <w:delInstrText xml:space="preserve"> INCLUDEPICTURE "https://labondemand.blob.core.windows.net/content/lab149520/instructions237223%5CMedia9%5Cimage15.png" \* MERGEFORMATINET </w:delInstrText>
        </w:r>
        <w:r w:rsidRPr="0097724B" w:rsidDel="00F01E8F">
          <w:fldChar w:fldCharType="separate"/>
        </w:r>
        <w:r w:rsidRPr="0097724B" w:rsidDel="00F01E8F">
          <w:rPr>
            <w:noProof/>
          </w:rPr>
          <w:drawing>
            <wp:inline distT="0" distB="0" distL="0" distR="0" wp14:anchorId="04080EF3" wp14:editId="00974B3A">
              <wp:extent cx="5731510" cy="3584575"/>
              <wp:effectExtent l="0" t="0" r="0" b="0"/>
              <wp:docPr id="2122643670" name="Picture 5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Graphical user interface, application 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F01E8F">
          <w:fldChar w:fldCharType="end"/>
        </w:r>
      </w:del>
      <w:ins w:id="242" w:author="Dharti Jagani" w:date="2024-08-16T16:40:00Z" w16du:dateUtc="2024-08-16T11:10:00Z">
        <w:r w:rsidR="00F01E8F" w:rsidRPr="00F01E8F">
          <w:rPr>
            <w:noProof/>
          </w:rPr>
          <w:drawing>
            <wp:inline distT="0" distB="0" distL="0" distR="0" wp14:anchorId="5DA1244A" wp14:editId="7548A5E3">
              <wp:extent cx="5731510" cy="3232150"/>
              <wp:effectExtent l="0" t="0" r="0" b="6350"/>
              <wp:docPr id="1935021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21832" name="Picture 1" descr="A screenshot of a computer&#10;&#10;Description automatically generated"/>
                      <pic:cNvPicPr/>
                    </pic:nvPicPr>
                    <pic:blipFill>
                      <a:blip r:embed="rId33"/>
                      <a:stretch>
                        <a:fillRect/>
                      </a:stretch>
                    </pic:blipFill>
                    <pic:spPr>
                      <a:xfrm>
                        <a:off x="0" y="0"/>
                        <a:ext cx="5731510" cy="3232150"/>
                      </a:xfrm>
                      <a:prstGeom prst="rect">
                        <a:avLst/>
                      </a:prstGeom>
                    </pic:spPr>
                  </pic:pic>
                </a:graphicData>
              </a:graphic>
            </wp:inline>
          </w:drawing>
        </w:r>
      </w:ins>
    </w:p>
    <w:p w14:paraId="0EF69DA2" w14:textId="77777777" w:rsidR="00DA7B3A" w:rsidRPr="00020EE9" w:rsidRDefault="008B52CD">
      <w:pPr>
        <w:pStyle w:val="ListParagraph"/>
        <w:numPr>
          <w:ilvl w:val="0"/>
          <w:numId w:val="3"/>
        </w:numPr>
        <w:rPr>
          <w:lang w:val="de-DE"/>
          <w:rPrChange w:id="243" w:author="Sanket Joshi" w:date="2024-10-15T15:46:00Z" w16du:dateUtc="2024-10-15T10:16:00Z">
            <w:rPr/>
          </w:rPrChange>
        </w:rPr>
      </w:pPr>
      <w:r w:rsidRPr="00020EE9">
        <w:rPr>
          <w:lang w:val="de-DE"/>
          <w:rPrChange w:id="244" w:author="Sanket Joshi" w:date="2024-10-15T15:46:00Z" w16du:dateUtc="2024-10-15T10:16:00Z">
            <w:rPr/>
          </w:rPrChange>
        </w:rPr>
        <w:t xml:space="preserve">Wählen Sie in der Dropdown-Liste die Option </w:t>
      </w:r>
      <w:r w:rsidRPr="00020EE9">
        <w:rPr>
          <w:b/>
          <w:bCs/>
          <w:lang w:val="de-DE"/>
          <w:rPrChange w:id="245" w:author="Sanket Joshi" w:date="2024-10-15T15:46:00Z" w16du:dateUtc="2024-10-15T10:16:00Z">
            <w:rPr>
              <w:b/>
              <w:bCs/>
            </w:rPr>
          </w:rPrChange>
        </w:rPr>
        <w:t>Benutzerdefinierte Richtlinie</w:t>
      </w:r>
      <w:r w:rsidRPr="00020EE9">
        <w:rPr>
          <w:lang w:val="de-DE"/>
          <w:rPrChange w:id="246" w:author="Sanket Joshi" w:date="2024-10-15T15:46:00Z" w16du:dateUtc="2024-10-15T10:16:00Z">
            <w:rPr/>
          </w:rPrChange>
        </w:rPr>
        <w:t>.</w:t>
      </w:r>
    </w:p>
    <w:p w14:paraId="260A0C52" w14:textId="77777777" w:rsidR="00DA7B3A" w:rsidRDefault="008B52CD">
      <w:del w:id="247" w:author="Dharti Jagani" w:date="2024-08-16T16:41:00Z" w16du:dateUtc="2024-08-16T11:11:00Z">
        <w:r w:rsidRPr="0097724B" w:rsidDel="00F01E8F">
          <w:lastRenderedPageBreak/>
          <w:fldChar w:fldCharType="begin"/>
        </w:r>
        <w:r w:rsidRPr="0097724B" w:rsidDel="00F01E8F">
          <w:delInstrText xml:space="preserve"> INCLUDEPICTURE "https://labondemand.blob.core.windows.net/content/lab149520/instructions237223%5CMedia9%5Cimage16.png" \* MERGEFORMATINET </w:delInstrText>
        </w:r>
        <w:r w:rsidRPr="0097724B" w:rsidDel="00F01E8F">
          <w:fldChar w:fldCharType="separate"/>
        </w:r>
        <w:r w:rsidRPr="0097724B" w:rsidDel="00F01E8F">
          <w:rPr>
            <w:noProof/>
          </w:rPr>
          <w:drawing>
            <wp:inline distT="0" distB="0" distL="0" distR="0" wp14:anchorId="44323135" wp14:editId="3CF574DE">
              <wp:extent cx="5731510" cy="3584575"/>
              <wp:effectExtent l="0" t="0" r="0" b="0"/>
              <wp:docPr id="2144504165" name="Picture 57"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Graphical user interface, text, application, email 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F01E8F">
          <w:fldChar w:fldCharType="end"/>
        </w:r>
      </w:del>
      <w:ins w:id="248" w:author="Dharti Jagani" w:date="2024-08-16T16:41:00Z" w16du:dateUtc="2024-08-16T11:11:00Z">
        <w:r w:rsidR="00F01E8F" w:rsidRPr="00F01E8F">
          <w:rPr>
            <w:noProof/>
          </w:rPr>
          <w:drawing>
            <wp:inline distT="0" distB="0" distL="0" distR="0" wp14:anchorId="3DE5096C" wp14:editId="51905C73">
              <wp:extent cx="5731510" cy="3232150"/>
              <wp:effectExtent l="0" t="0" r="0" b="6350"/>
              <wp:docPr id="26354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41303" name=""/>
                      <pic:cNvPicPr/>
                    </pic:nvPicPr>
                    <pic:blipFill>
                      <a:blip r:embed="rId35"/>
                      <a:stretch>
                        <a:fillRect/>
                      </a:stretch>
                    </pic:blipFill>
                    <pic:spPr>
                      <a:xfrm>
                        <a:off x="0" y="0"/>
                        <a:ext cx="5731510" cy="3232150"/>
                      </a:xfrm>
                      <a:prstGeom prst="rect">
                        <a:avLst/>
                      </a:prstGeom>
                    </pic:spPr>
                  </pic:pic>
                </a:graphicData>
              </a:graphic>
            </wp:inline>
          </w:drawing>
        </w:r>
      </w:ins>
    </w:p>
    <w:p w14:paraId="6A876FAB" w14:textId="77777777" w:rsidR="00DA7B3A" w:rsidRDefault="008B52CD">
      <w:pPr>
        <w:pStyle w:val="ListParagraph"/>
        <w:numPr>
          <w:ilvl w:val="0"/>
          <w:numId w:val="3"/>
        </w:numPr>
      </w:pPr>
      <w:r w:rsidRPr="00020EE9">
        <w:rPr>
          <w:lang w:val="de-DE"/>
          <w:rPrChange w:id="249" w:author="Sanket Joshi" w:date="2024-10-15T15:46:00Z" w16du:dateUtc="2024-10-15T10:16:00Z">
            <w:rPr/>
          </w:rPrChange>
        </w:rPr>
        <w:t xml:space="preserve">Geben Sie auf der Seite Benennen Sie Ihre DLP-Richtlinie </w:t>
      </w:r>
      <w:r w:rsidRPr="00020EE9">
        <w:rPr>
          <w:b/>
          <w:bCs/>
          <w:color w:val="3A7C22" w:themeColor="accent6" w:themeShade="BF"/>
          <w:lang w:val="de-DE"/>
          <w:rPrChange w:id="250" w:author="Sanket Joshi" w:date="2024-10-15T15:46:00Z" w16du:dateUtc="2024-10-15T10:16:00Z">
            <w:rPr>
              <w:b/>
              <w:bCs/>
            </w:rPr>
          </w:rPrChange>
        </w:rPr>
        <w:t xml:space="preserve">+++Meine erste Richtlinie zur Kommunikations-Compliance+++ </w:t>
      </w:r>
      <w:r w:rsidRPr="00020EE9">
        <w:rPr>
          <w:lang w:val="de-DE"/>
          <w:rPrChange w:id="251" w:author="Sanket Joshi" w:date="2024-10-15T15:46:00Z" w16du:dateUtc="2024-10-15T10:16:00Z">
            <w:rPr/>
          </w:rPrChange>
        </w:rPr>
        <w:t xml:space="preserve">in das Feld </w:t>
      </w:r>
      <w:r w:rsidRPr="00020EE9">
        <w:rPr>
          <w:b/>
          <w:bCs/>
          <w:lang w:val="de-DE"/>
          <w:rPrChange w:id="252" w:author="Sanket Joshi" w:date="2024-10-15T15:46:00Z" w16du:dateUtc="2024-10-15T10:16:00Z">
            <w:rPr>
              <w:b/>
              <w:bCs/>
            </w:rPr>
          </w:rPrChange>
        </w:rPr>
        <w:t xml:space="preserve">Name </w:t>
      </w:r>
      <w:r w:rsidRPr="00020EE9">
        <w:rPr>
          <w:lang w:val="de-DE"/>
          <w:rPrChange w:id="253" w:author="Sanket Joshi" w:date="2024-10-15T15:46:00Z" w16du:dateUtc="2024-10-15T10:16:00Z">
            <w:rPr/>
          </w:rPrChange>
        </w:rPr>
        <w:t xml:space="preserve">und </w:t>
      </w:r>
      <w:r w:rsidRPr="00020EE9">
        <w:rPr>
          <w:b/>
          <w:bCs/>
          <w:color w:val="3A7C22" w:themeColor="accent6" w:themeShade="BF"/>
          <w:lang w:val="de-DE"/>
          <w:rPrChange w:id="254" w:author="Sanket Joshi" w:date="2024-10-15T15:46:00Z" w16du:dateUtc="2024-10-15T10:16:00Z">
            <w:rPr>
              <w:b/>
              <w:bCs/>
              <w:color w:val="3A7C22" w:themeColor="accent6" w:themeShade="BF"/>
            </w:rPr>
          </w:rPrChange>
        </w:rPr>
        <w:t xml:space="preserve">+++Dies ist eine Richtlinie zur Prüfung der Kommunikations-Compliance+++ </w:t>
      </w:r>
      <w:r w:rsidRPr="00020EE9">
        <w:rPr>
          <w:lang w:val="de-DE"/>
          <w:rPrChange w:id="255" w:author="Sanket Joshi" w:date="2024-10-15T15:46:00Z" w16du:dateUtc="2024-10-15T10:16:00Z">
            <w:rPr/>
          </w:rPrChange>
        </w:rPr>
        <w:t xml:space="preserve">in das Feld </w:t>
      </w:r>
      <w:r w:rsidRPr="00020EE9">
        <w:rPr>
          <w:b/>
          <w:bCs/>
          <w:lang w:val="de-DE"/>
          <w:rPrChange w:id="256" w:author="Sanket Joshi" w:date="2024-10-15T15:46:00Z" w16du:dateUtc="2024-10-15T10:16:00Z">
            <w:rPr>
              <w:b/>
              <w:bCs/>
            </w:rPr>
          </w:rPrChange>
        </w:rPr>
        <w:t xml:space="preserve">Beschreibung </w:t>
      </w:r>
      <w:r w:rsidRPr="00020EE9">
        <w:rPr>
          <w:lang w:val="de-DE"/>
          <w:rPrChange w:id="257" w:author="Sanket Joshi" w:date="2024-10-15T15:46:00Z" w16du:dateUtc="2024-10-15T10:16:00Z">
            <w:rPr/>
          </w:rPrChange>
        </w:rPr>
        <w:t xml:space="preserve">ein. </w:t>
      </w:r>
      <w:r w:rsidRPr="0097724B">
        <w:t xml:space="preserve">Wählen Sie </w:t>
      </w:r>
      <w:r w:rsidRPr="0097724B">
        <w:rPr>
          <w:b/>
          <w:bCs/>
        </w:rPr>
        <w:t>Weiter</w:t>
      </w:r>
      <w:r w:rsidRPr="0097724B">
        <w:t>.</w:t>
      </w:r>
    </w:p>
    <w:p w14:paraId="68D3D0B4" w14:textId="77777777" w:rsidR="00DA7B3A" w:rsidRDefault="008B52CD">
      <w:r w:rsidRPr="0097724B">
        <w:lastRenderedPageBreak/>
        <w:fldChar w:fldCharType="begin"/>
      </w:r>
      <w:r w:rsidRPr="0097724B">
        <w:instrText xml:space="preserve"> INCLUDEPICTURE "https://labondemand.blob.core.windows.net/content/lab149520/instructions237223%5CMedia9%5Cimage17.png" \* MERGEFORMATINET </w:instrText>
      </w:r>
      <w:r w:rsidRPr="0097724B">
        <w:fldChar w:fldCharType="separate"/>
      </w:r>
      <w:r w:rsidRPr="0097724B">
        <w:rPr>
          <w:noProof/>
        </w:rPr>
        <w:drawing>
          <wp:inline distT="0" distB="0" distL="0" distR="0" wp14:anchorId="5496892E" wp14:editId="21502E8B">
            <wp:extent cx="5731086" cy="2918298"/>
            <wp:effectExtent l="0" t="0" r="0" b="3175"/>
            <wp:docPr id="1085561177" name="Picture 5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Graphical user interface, text, application 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t="13297" b="5284"/>
                    <a:stretch/>
                  </pic:blipFill>
                  <pic:spPr bwMode="auto">
                    <a:xfrm>
                      <a:off x="0" y="0"/>
                      <a:ext cx="5731510" cy="2918514"/>
                    </a:xfrm>
                    <a:prstGeom prst="rect">
                      <a:avLst/>
                    </a:prstGeom>
                    <a:noFill/>
                    <a:ln>
                      <a:noFill/>
                    </a:ln>
                    <a:extLst>
                      <a:ext uri="{53640926-AAD7-44D8-BBD7-CCE9431645EC}">
                        <a14:shadowObscured xmlns:a14="http://schemas.microsoft.com/office/drawing/2010/main"/>
                      </a:ext>
                    </a:extLst>
                  </pic:spPr>
                </pic:pic>
              </a:graphicData>
            </a:graphic>
          </wp:inline>
        </w:drawing>
      </w:r>
      <w:r w:rsidRPr="0097724B">
        <w:fldChar w:fldCharType="end"/>
      </w:r>
    </w:p>
    <w:p w14:paraId="20FA8493" w14:textId="77777777" w:rsidR="00DA7B3A" w:rsidRDefault="008B52CD">
      <w:pPr>
        <w:pStyle w:val="ListParagraph"/>
        <w:numPr>
          <w:ilvl w:val="0"/>
          <w:numId w:val="3"/>
        </w:numPr>
      </w:pPr>
      <w:r w:rsidRPr="00020EE9">
        <w:rPr>
          <w:lang w:val="de-DE"/>
          <w:rPrChange w:id="258" w:author="Sanket Joshi" w:date="2024-10-15T15:46:00Z" w16du:dateUtc="2024-10-15T10:16:00Z">
            <w:rPr/>
          </w:rPrChange>
        </w:rPr>
        <w:t xml:space="preserve">Behalten Sie auf der Seite </w:t>
      </w:r>
      <w:r w:rsidRPr="00020EE9">
        <w:rPr>
          <w:b/>
          <w:bCs/>
          <w:lang w:val="de-DE"/>
          <w:rPrChange w:id="259" w:author="Sanket Joshi" w:date="2024-10-15T15:46:00Z" w16du:dateUtc="2024-10-15T10:16:00Z">
            <w:rPr>
              <w:b/>
              <w:bCs/>
            </w:rPr>
          </w:rPrChange>
        </w:rPr>
        <w:t xml:space="preserve">Überwachte Benutzer und Prüfer auswählen </w:t>
      </w:r>
      <w:r w:rsidRPr="00020EE9">
        <w:rPr>
          <w:lang w:val="de-DE"/>
          <w:rPrChange w:id="260" w:author="Sanket Joshi" w:date="2024-10-15T15:46:00Z" w16du:dateUtc="2024-10-15T10:16:00Z">
            <w:rPr/>
          </w:rPrChange>
        </w:rPr>
        <w:t xml:space="preserve">die restlichen Standardeinstellungen bei und fügen Sie unter Bewertungen Patti </w:t>
      </w:r>
      <w:del w:id="261" w:author="Dharti Jagani" w:date="2024-08-16T16:42:00Z" w16du:dateUtc="2024-08-16T11:12:00Z">
        <w:r w:rsidRPr="00020EE9" w:rsidDel="00060504">
          <w:rPr>
            <w:b/>
            <w:bCs/>
            <w:lang w:val="de-DE"/>
            <w:rPrChange w:id="262" w:author="Sanket Joshi" w:date="2024-10-15T15:46:00Z" w16du:dateUtc="2024-10-15T10:16:00Z">
              <w:rPr>
                <w:b/>
                <w:bCs/>
              </w:rPr>
            </w:rPrChange>
          </w:rPr>
          <w:delText>Chris Green</w:delText>
        </w:r>
      </w:del>
      <w:ins w:id="263" w:author="Dharti Jagani" w:date="2024-08-16T16:42:00Z" w16du:dateUtc="2024-08-16T11:12:00Z">
        <w:r w:rsidR="00060504" w:rsidRPr="00020EE9">
          <w:rPr>
            <w:b/>
            <w:bCs/>
            <w:lang w:val="de-DE"/>
            <w:rPrChange w:id="264" w:author="Sanket Joshi" w:date="2024-10-15T15:46:00Z" w16du:dateUtc="2024-10-15T10:16:00Z">
              <w:rPr>
                <w:b/>
                <w:bCs/>
              </w:rPr>
            </w:rPrChange>
          </w:rPr>
          <w:t>Fernandez</w:t>
        </w:r>
      </w:ins>
      <w:r w:rsidRPr="00020EE9">
        <w:rPr>
          <w:lang w:val="de-DE"/>
          <w:rPrChange w:id="265" w:author="Sanket Joshi" w:date="2024-10-15T15:46:00Z" w16du:dateUtc="2024-10-15T10:16:00Z">
            <w:rPr/>
          </w:rPrChange>
        </w:rPr>
        <w:t xml:space="preserve"> hinzu. </w:t>
      </w:r>
      <w:r w:rsidRPr="0097724B">
        <w:t xml:space="preserve">Klicken Sie dann auf </w:t>
      </w:r>
      <w:r w:rsidRPr="0097724B">
        <w:rPr>
          <w:b/>
          <w:bCs/>
        </w:rPr>
        <w:t>Weiter</w:t>
      </w:r>
      <w:r w:rsidRPr="0097724B">
        <w:t>.</w:t>
      </w:r>
    </w:p>
    <w:p w14:paraId="45BCC68E" w14:textId="77777777" w:rsidR="00DA7B3A" w:rsidRDefault="008B52CD">
      <w:del w:id="266" w:author="Dharti Jagani" w:date="2024-08-16T16:43:00Z" w16du:dateUtc="2024-08-16T11:13:00Z">
        <w:r w:rsidRPr="0097724B" w:rsidDel="00060504">
          <w:lastRenderedPageBreak/>
          <w:fldChar w:fldCharType="begin"/>
        </w:r>
        <w:r w:rsidRPr="0097724B" w:rsidDel="00060504">
          <w:delInstrText xml:space="preserve"> INCLUDEPICTURE "https://labondemand.blob.core.windows.net/content/lab149520/instructions237223%5CMedia9%5Cimage18.png" \* MERGEFORMATINET </w:delInstrText>
        </w:r>
        <w:r w:rsidRPr="0097724B" w:rsidDel="00060504">
          <w:fldChar w:fldCharType="separate"/>
        </w:r>
        <w:r w:rsidRPr="0097724B" w:rsidDel="00060504">
          <w:rPr>
            <w:noProof/>
          </w:rPr>
          <w:drawing>
            <wp:inline distT="0" distB="0" distL="0" distR="0" wp14:anchorId="2E199C21" wp14:editId="0A443824">
              <wp:extent cx="5731510" cy="3584575"/>
              <wp:effectExtent l="0" t="0" r="0" b="0"/>
              <wp:docPr id="66650907" name="Picture 55"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Graphical user interface, text, application 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060504">
          <w:fldChar w:fldCharType="end"/>
        </w:r>
      </w:del>
      <w:ins w:id="267" w:author="Dharti Jagani" w:date="2024-08-16T16:43:00Z" w16du:dateUtc="2024-08-16T11:13:00Z">
        <w:r w:rsidR="00060504" w:rsidRPr="00060504">
          <w:rPr>
            <w:noProof/>
          </w:rPr>
          <w:drawing>
            <wp:inline distT="0" distB="0" distL="0" distR="0" wp14:anchorId="29A13603" wp14:editId="3A25631F">
              <wp:extent cx="5731510" cy="3047324"/>
              <wp:effectExtent l="0" t="0" r="0" b="1270"/>
              <wp:docPr id="583954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54296" name="Picture 1" descr="A screenshot of a computer&#10;&#10;Description automatically generated"/>
                      <pic:cNvPicPr/>
                    </pic:nvPicPr>
                    <pic:blipFill rotWithShape="1">
                      <a:blip r:embed="rId38"/>
                      <a:srcRect t="5719"/>
                      <a:stretch/>
                    </pic:blipFill>
                    <pic:spPr bwMode="auto">
                      <a:xfrm>
                        <a:off x="0" y="0"/>
                        <a:ext cx="5731510" cy="3047324"/>
                      </a:xfrm>
                      <a:prstGeom prst="rect">
                        <a:avLst/>
                      </a:prstGeom>
                      <a:ln>
                        <a:noFill/>
                      </a:ln>
                      <a:extLst>
                        <a:ext uri="{53640926-AAD7-44D8-BBD7-CCE9431645EC}">
                          <a14:shadowObscured xmlns:a14="http://schemas.microsoft.com/office/drawing/2010/main"/>
                        </a:ext>
                      </a:extLst>
                    </pic:spPr>
                  </pic:pic>
                </a:graphicData>
              </a:graphic>
            </wp:inline>
          </w:drawing>
        </w:r>
      </w:ins>
    </w:p>
    <w:p w14:paraId="761A168A" w14:textId="77777777" w:rsidR="00DA7B3A" w:rsidRPr="00020EE9" w:rsidRDefault="008B52CD">
      <w:pPr>
        <w:pStyle w:val="ListParagraph"/>
        <w:numPr>
          <w:ilvl w:val="0"/>
          <w:numId w:val="3"/>
        </w:numPr>
        <w:rPr>
          <w:lang w:val="de-DE"/>
          <w:rPrChange w:id="268" w:author="Sanket Joshi" w:date="2024-10-15T15:46:00Z" w16du:dateUtc="2024-10-15T10:16:00Z">
            <w:rPr/>
          </w:rPrChange>
        </w:rPr>
      </w:pPr>
      <w:r w:rsidRPr="00020EE9">
        <w:rPr>
          <w:lang w:val="de-DE"/>
          <w:rPrChange w:id="269" w:author="Sanket Joshi" w:date="2024-10-15T15:46:00Z" w16du:dateUtc="2024-10-15T10:16:00Z">
            <w:rPr/>
          </w:rPrChange>
        </w:rPr>
        <w:t xml:space="preserve">Markieren Sie auf der Kommunikationsseite alle Kästchen unter </w:t>
      </w:r>
      <w:r w:rsidRPr="00020EE9">
        <w:rPr>
          <w:b/>
          <w:bCs/>
          <w:lang w:val="de-DE"/>
          <w:rPrChange w:id="270" w:author="Sanket Joshi" w:date="2024-10-15T15:46:00Z" w16du:dateUtc="2024-10-15T10:16:00Z">
            <w:rPr>
              <w:b/>
              <w:bCs/>
            </w:rPr>
          </w:rPrChange>
        </w:rPr>
        <w:t xml:space="preserve">Microsoft 365-Standorte </w:t>
      </w:r>
      <w:r w:rsidRPr="00020EE9">
        <w:rPr>
          <w:lang w:val="de-DE"/>
          <w:rPrChange w:id="271" w:author="Sanket Joshi" w:date="2024-10-15T15:46:00Z" w16du:dateUtc="2024-10-15T10:16:00Z">
            <w:rPr/>
          </w:rPrChange>
        </w:rPr>
        <w:t xml:space="preserve">und klicken Sie auf </w:t>
      </w:r>
      <w:r w:rsidRPr="00020EE9">
        <w:rPr>
          <w:b/>
          <w:bCs/>
          <w:lang w:val="de-DE"/>
          <w:rPrChange w:id="272" w:author="Sanket Joshi" w:date="2024-10-15T15:46:00Z" w16du:dateUtc="2024-10-15T10:16:00Z">
            <w:rPr>
              <w:b/>
              <w:bCs/>
            </w:rPr>
          </w:rPrChange>
        </w:rPr>
        <w:t>Weiter</w:t>
      </w:r>
      <w:r w:rsidRPr="00020EE9">
        <w:rPr>
          <w:lang w:val="de-DE"/>
          <w:rPrChange w:id="273" w:author="Sanket Joshi" w:date="2024-10-15T15:46:00Z" w16du:dateUtc="2024-10-15T10:16:00Z">
            <w:rPr/>
          </w:rPrChange>
        </w:rPr>
        <w:t>.</w:t>
      </w:r>
    </w:p>
    <w:p w14:paraId="61DFADFB" w14:textId="77777777" w:rsidR="00DA7B3A" w:rsidRDefault="008B52CD">
      <w:del w:id="274" w:author="Dharti Jagani" w:date="2024-08-16T16:44:00Z" w16du:dateUtc="2024-08-16T11:14:00Z">
        <w:r w:rsidRPr="0097724B" w:rsidDel="00060504">
          <w:lastRenderedPageBreak/>
          <w:fldChar w:fldCharType="begin"/>
        </w:r>
        <w:r w:rsidRPr="00020EE9" w:rsidDel="00060504">
          <w:rPr>
            <w:lang w:val="de-DE"/>
            <w:rPrChange w:id="275" w:author="Sanket Joshi" w:date="2024-10-15T15:46:00Z" w16du:dateUtc="2024-10-15T10:16:00Z">
              <w:rPr/>
            </w:rPrChange>
          </w:rPr>
          <w:delInstrText xml:space="preserve"> INCLUDEPICTURE "https://labondemand.blob.core.windows.net/content/lab149520/instructions237223%5CMedia9%5Cimage19.png" \* MERGEFORMATINET </w:delInstrText>
        </w:r>
        <w:r w:rsidRPr="0097724B" w:rsidDel="00060504">
          <w:fldChar w:fldCharType="separate"/>
        </w:r>
        <w:r w:rsidRPr="0097724B" w:rsidDel="00060504">
          <w:rPr>
            <w:noProof/>
          </w:rPr>
          <w:drawing>
            <wp:inline distT="0" distB="0" distL="0" distR="0" wp14:anchorId="27875F7A" wp14:editId="5C3E6F0C">
              <wp:extent cx="5731510" cy="3307715"/>
              <wp:effectExtent l="0" t="0" r="0" b="0"/>
              <wp:docPr id="1563069941" name="Picture 54"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Graphical user interface, text, application 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07715"/>
                      </a:xfrm>
                      <a:prstGeom prst="rect">
                        <a:avLst/>
                      </a:prstGeom>
                      <a:noFill/>
                      <a:ln>
                        <a:noFill/>
                      </a:ln>
                    </pic:spPr>
                  </pic:pic>
                </a:graphicData>
              </a:graphic>
            </wp:inline>
          </w:drawing>
        </w:r>
        <w:r w:rsidRPr="0097724B" w:rsidDel="00060504">
          <w:fldChar w:fldCharType="end"/>
        </w:r>
      </w:del>
      <w:ins w:id="276" w:author="Dharti Jagani" w:date="2024-08-16T16:44:00Z" w16du:dateUtc="2024-08-16T11:14:00Z">
        <w:r w:rsidR="00060504" w:rsidRPr="00020EE9">
          <w:rPr>
            <w:noProof/>
            <w:lang w:val="de-DE"/>
            <w:rPrChange w:id="277" w:author="Sanket Joshi" w:date="2024-10-15T15:46:00Z" w16du:dateUtc="2024-10-15T10:16:00Z">
              <w:rPr>
                <w:noProof/>
              </w:rPr>
            </w:rPrChange>
          </w:rPr>
          <w:t xml:space="preserve"> </w:t>
        </w:r>
        <w:r w:rsidR="00060504" w:rsidRPr="00060504">
          <w:rPr>
            <w:noProof/>
          </w:rPr>
          <w:drawing>
            <wp:inline distT="0" distB="0" distL="0" distR="0" wp14:anchorId="4737BB56" wp14:editId="7EBD5CD2">
              <wp:extent cx="5731510" cy="3037205"/>
              <wp:effectExtent l="0" t="0" r="0" b="0"/>
              <wp:docPr id="1317356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6523" name="Picture 1" descr="A screenshot of a computer&#10;&#10;Description automatically generated"/>
                      <pic:cNvPicPr/>
                    </pic:nvPicPr>
                    <pic:blipFill>
                      <a:blip r:embed="rId40"/>
                      <a:stretch>
                        <a:fillRect/>
                      </a:stretch>
                    </pic:blipFill>
                    <pic:spPr>
                      <a:xfrm>
                        <a:off x="0" y="0"/>
                        <a:ext cx="5731510" cy="3037205"/>
                      </a:xfrm>
                      <a:prstGeom prst="rect">
                        <a:avLst/>
                      </a:prstGeom>
                    </pic:spPr>
                  </pic:pic>
                </a:graphicData>
              </a:graphic>
            </wp:inline>
          </w:drawing>
        </w:r>
      </w:ins>
    </w:p>
    <w:p w14:paraId="5D226E24" w14:textId="77777777" w:rsidR="00DA7B3A" w:rsidRPr="00020EE9" w:rsidRDefault="008B52CD">
      <w:pPr>
        <w:pStyle w:val="ListParagraph"/>
        <w:numPr>
          <w:ilvl w:val="0"/>
          <w:numId w:val="3"/>
        </w:numPr>
        <w:rPr>
          <w:lang w:val="de-DE"/>
          <w:rPrChange w:id="278" w:author="Sanket Joshi" w:date="2024-10-15T15:46:00Z" w16du:dateUtc="2024-10-15T10:16:00Z">
            <w:rPr/>
          </w:rPrChange>
        </w:rPr>
      </w:pPr>
      <w:r w:rsidRPr="00020EE9">
        <w:rPr>
          <w:lang w:val="de-DE"/>
          <w:rPrChange w:id="279" w:author="Sanket Joshi" w:date="2024-10-15T15:46:00Z" w16du:dateUtc="2024-10-15T10:16:00Z">
            <w:rPr/>
          </w:rPrChange>
        </w:rPr>
        <w:t xml:space="preserve">Wählen Sie auf der Seite </w:t>
      </w:r>
      <w:r w:rsidRPr="00020EE9">
        <w:rPr>
          <w:b/>
          <w:bCs/>
          <w:lang w:val="de-DE"/>
          <w:rPrChange w:id="280" w:author="Sanket Joshi" w:date="2024-10-15T15:46:00Z" w16du:dateUtc="2024-10-15T10:16:00Z">
            <w:rPr/>
          </w:rPrChange>
        </w:rPr>
        <w:t xml:space="preserve">Bedingungen auswählen und Prozentsatz überprüfen </w:t>
      </w:r>
      <w:r w:rsidRPr="00020EE9">
        <w:rPr>
          <w:lang w:val="de-DE"/>
          <w:rPrChange w:id="281" w:author="Sanket Joshi" w:date="2024-10-15T15:46:00Z" w16du:dateUtc="2024-10-15T10:16:00Z">
            <w:rPr/>
          </w:rPrChange>
        </w:rPr>
        <w:t xml:space="preserve">die Option </w:t>
      </w:r>
      <w:r w:rsidRPr="00020EE9">
        <w:rPr>
          <w:b/>
          <w:bCs/>
          <w:lang w:val="de-DE"/>
          <w:rPrChange w:id="282" w:author="Sanket Joshi" w:date="2024-10-15T15:46:00Z" w16du:dateUtc="2024-10-15T10:16:00Z">
            <w:rPr/>
          </w:rPrChange>
        </w:rPr>
        <w:t xml:space="preserve">Bedingung hinzufügen </w:t>
      </w:r>
      <w:r w:rsidRPr="00020EE9">
        <w:rPr>
          <w:lang w:val="de-DE"/>
          <w:rPrChange w:id="283" w:author="Sanket Joshi" w:date="2024-10-15T15:46:00Z" w16du:dateUtc="2024-10-15T10:16:00Z">
            <w:rPr/>
          </w:rPrChange>
        </w:rPr>
        <w:t xml:space="preserve">und wählen Sie aus der Dropdown-Liste die Option </w:t>
      </w:r>
      <w:r w:rsidRPr="00020EE9">
        <w:rPr>
          <w:b/>
          <w:bCs/>
          <w:lang w:val="de-DE"/>
          <w:rPrChange w:id="284" w:author="Sanket Joshi" w:date="2024-10-15T15:46:00Z" w16du:dateUtc="2024-10-15T10:16:00Z">
            <w:rPr/>
          </w:rPrChange>
        </w:rPr>
        <w:t>Inhalt enthält eine dieser sensiblen Informationsarten</w:t>
      </w:r>
      <w:r w:rsidRPr="00020EE9">
        <w:rPr>
          <w:lang w:val="de-DE"/>
          <w:rPrChange w:id="285" w:author="Sanket Joshi" w:date="2024-10-15T15:46:00Z" w16du:dateUtc="2024-10-15T10:16:00Z">
            <w:rPr/>
          </w:rPrChange>
        </w:rPr>
        <w:t>.</w:t>
      </w:r>
    </w:p>
    <w:p w14:paraId="0CE853DE" w14:textId="77777777" w:rsidR="00DA7B3A" w:rsidRDefault="008B52CD">
      <w:del w:id="286" w:author="Dharti Jagani" w:date="2024-08-16T16:47:00Z" w16du:dateUtc="2024-08-16T11:17:00Z">
        <w:r w:rsidRPr="0097724B" w:rsidDel="00060504">
          <w:lastRenderedPageBreak/>
          <w:fldChar w:fldCharType="begin"/>
        </w:r>
        <w:r w:rsidRPr="00020EE9" w:rsidDel="00060504">
          <w:rPr>
            <w:lang w:val="de-DE"/>
            <w:rPrChange w:id="287" w:author="Sanket Joshi" w:date="2024-10-15T15:46:00Z" w16du:dateUtc="2024-10-15T10:16:00Z">
              <w:rPr/>
            </w:rPrChange>
          </w:rPr>
          <w:delInstrText xml:space="preserve"> INCLUDEPICTURE "https://labondemand.blob.core.windows.net/content/lab149520/instructions237223%5CMedia9%5Cimage20.png" \* MERGEFORMATINET </w:delInstrText>
        </w:r>
        <w:r w:rsidRPr="0097724B" w:rsidDel="00060504">
          <w:fldChar w:fldCharType="separate"/>
        </w:r>
        <w:r w:rsidRPr="0097724B" w:rsidDel="00060504">
          <w:rPr>
            <w:noProof/>
          </w:rPr>
          <w:drawing>
            <wp:inline distT="0" distB="0" distL="0" distR="0" wp14:anchorId="0F669BB9" wp14:editId="66819F6C">
              <wp:extent cx="5731510" cy="3584575"/>
              <wp:effectExtent l="0" t="0" r="0" b="0"/>
              <wp:docPr id="2019775853" name="Picture 53"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Graphical user interface, text, application 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060504">
          <w:fldChar w:fldCharType="end"/>
        </w:r>
      </w:del>
      <w:ins w:id="288" w:author="Dharti Jagani" w:date="2024-08-16T16:47:00Z" w16du:dateUtc="2024-08-16T11:17:00Z">
        <w:r w:rsidR="00060504" w:rsidRPr="00020EE9">
          <w:rPr>
            <w:noProof/>
            <w:lang w:val="de-DE"/>
            <w:rPrChange w:id="289" w:author="Sanket Joshi" w:date="2024-10-15T15:46:00Z" w16du:dateUtc="2024-10-15T10:16:00Z">
              <w:rPr>
                <w:noProof/>
              </w:rPr>
            </w:rPrChange>
          </w:rPr>
          <w:t xml:space="preserve"> </w:t>
        </w:r>
        <w:r w:rsidR="00060504" w:rsidRPr="00060504">
          <w:rPr>
            <w:noProof/>
          </w:rPr>
          <w:drawing>
            <wp:inline distT="0" distB="0" distL="0" distR="0" wp14:anchorId="4DA03355" wp14:editId="4651A827">
              <wp:extent cx="5731510" cy="3037205"/>
              <wp:effectExtent l="0" t="0" r="0" b="0"/>
              <wp:docPr id="8261115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11594" name="Picture 1" descr="A screenshot of a computer screen&#10;&#10;Description automatically generated"/>
                      <pic:cNvPicPr/>
                    </pic:nvPicPr>
                    <pic:blipFill>
                      <a:blip r:embed="rId42"/>
                      <a:stretch>
                        <a:fillRect/>
                      </a:stretch>
                    </pic:blipFill>
                    <pic:spPr>
                      <a:xfrm>
                        <a:off x="0" y="0"/>
                        <a:ext cx="5731510" cy="3037205"/>
                      </a:xfrm>
                      <a:prstGeom prst="rect">
                        <a:avLst/>
                      </a:prstGeom>
                    </pic:spPr>
                  </pic:pic>
                </a:graphicData>
              </a:graphic>
            </wp:inline>
          </w:drawing>
        </w:r>
      </w:ins>
    </w:p>
    <w:p w14:paraId="47E617A2" w14:textId="77777777" w:rsidR="00DA7B3A" w:rsidRDefault="008B52CD">
      <w:pPr>
        <w:pStyle w:val="ListParagraph"/>
        <w:numPr>
          <w:ilvl w:val="0"/>
          <w:numId w:val="3"/>
        </w:numPr>
      </w:pPr>
      <w:r w:rsidRPr="00020EE9">
        <w:rPr>
          <w:lang w:val="de-DE"/>
          <w:rPrChange w:id="290" w:author="Sanket Joshi" w:date="2024-10-15T15:46:00Z" w16du:dateUtc="2024-10-15T10:16:00Z">
            <w:rPr/>
          </w:rPrChange>
        </w:rPr>
        <w:t xml:space="preserve">Wählen Sie im Feld </w:t>
      </w:r>
      <w:r w:rsidRPr="00020EE9">
        <w:rPr>
          <w:b/>
          <w:bCs/>
          <w:lang w:val="de-DE"/>
          <w:rPrChange w:id="291" w:author="Sanket Joshi" w:date="2024-10-15T15:46:00Z" w16du:dateUtc="2024-10-15T10:16:00Z">
            <w:rPr>
              <w:b/>
              <w:bCs/>
            </w:rPr>
          </w:rPrChange>
        </w:rPr>
        <w:t xml:space="preserve">Inhalt enthält einen dieser sensiblen Infotypen </w:t>
      </w:r>
      <w:r w:rsidRPr="00020EE9">
        <w:rPr>
          <w:lang w:val="de-DE"/>
          <w:rPrChange w:id="292" w:author="Sanket Joshi" w:date="2024-10-15T15:46:00Z" w16du:dateUtc="2024-10-15T10:16:00Z">
            <w:rPr/>
          </w:rPrChange>
        </w:rPr>
        <w:t xml:space="preserve">die Option </w:t>
      </w:r>
      <w:r w:rsidRPr="00020EE9">
        <w:rPr>
          <w:b/>
          <w:bCs/>
          <w:lang w:val="de-DE"/>
          <w:rPrChange w:id="293" w:author="Sanket Joshi" w:date="2024-10-15T15:46:00Z" w16du:dateUtc="2024-10-15T10:16:00Z">
            <w:rPr>
              <w:b/>
              <w:bCs/>
            </w:rPr>
          </w:rPrChange>
        </w:rPr>
        <w:t>Hinzufügen</w:t>
      </w:r>
      <w:r w:rsidRPr="00020EE9">
        <w:rPr>
          <w:lang w:val="de-DE"/>
          <w:rPrChange w:id="294" w:author="Sanket Joshi" w:date="2024-10-15T15:46:00Z" w16du:dateUtc="2024-10-15T10:16:00Z">
            <w:rPr/>
          </w:rPrChange>
        </w:rPr>
        <w:t xml:space="preserve">, klicken Sie auf </w:t>
      </w:r>
      <w:r w:rsidRPr="00020EE9">
        <w:rPr>
          <w:b/>
          <w:bCs/>
          <w:lang w:val="de-DE"/>
          <w:rPrChange w:id="295" w:author="Sanket Joshi" w:date="2024-10-15T15:46:00Z" w16du:dateUtc="2024-10-15T10:16:00Z">
            <w:rPr>
              <w:b/>
              <w:bCs/>
            </w:rPr>
          </w:rPrChange>
        </w:rPr>
        <w:t>Sensible Infotypen</w:t>
      </w:r>
      <w:r w:rsidRPr="00020EE9">
        <w:rPr>
          <w:lang w:val="de-DE"/>
          <w:rPrChange w:id="296" w:author="Sanket Joshi" w:date="2024-10-15T15:46:00Z" w16du:dateUtc="2024-10-15T10:16:00Z">
            <w:rPr/>
          </w:rPrChange>
        </w:rPr>
        <w:t xml:space="preserve">, und suchen Sie nach </w:t>
      </w:r>
      <w:r w:rsidRPr="00020EE9">
        <w:rPr>
          <w:b/>
          <w:bCs/>
          <w:lang w:val="de-DE"/>
          <w:rPrChange w:id="297" w:author="Sanket Joshi" w:date="2024-10-15T15:46:00Z" w16du:dateUtc="2024-10-15T10:16:00Z">
            <w:rPr>
              <w:b/>
              <w:bCs/>
            </w:rPr>
          </w:rPrChange>
        </w:rPr>
        <w:t>contoso</w:t>
      </w:r>
      <w:r w:rsidRPr="00020EE9">
        <w:rPr>
          <w:lang w:val="de-DE"/>
          <w:rPrChange w:id="298" w:author="Sanket Joshi" w:date="2024-10-15T15:46:00Z" w16du:dateUtc="2024-10-15T10:16:00Z">
            <w:rPr/>
          </w:rPrChange>
        </w:rPr>
        <w:t xml:space="preserve">. Aktivieren Sie die Kontrollkästchen für alle sensiblen Infotypen, die wir in früheren Übungen erstellt haben. </w:t>
      </w:r>
      <w:r w:rsidRPr="0097724B">
        <w:t xml:space="preserve">Klicken Sie dann auf </w:t>
      </w:r>
      <w:r w:rsidRPr="0097724B">
        <w:rPr>
          <w:b/>
          <w:bCs/>
        </w:rPr>
        <w:t>Hinzufügen</w:t>
      </w:r>
    </w:p>
    <w:p w14:paraId="61256D3A" w14:textId="77777777" w:rsidR="00DA7B3A" w:rsidRDefault="008B52CD">
      <w:r w:rsidRPr="0097724B">
        <w:lastRenderedPageBreak/>
        <w:fldChar w:fldCharType="begin"/>
      </w:r>
      <w:r w:rsidRPr="0097724B">
        <w:instrText xml:space="preserve"> INCLUDEPICTURE "https://labondemand.blob.core.windows.net/content/lab149520/instructions237223%5CMedia9%5Cimage21.png" \* MERGEFORMATINET </w:instrText>
      </w:r>
      <w:r w:rsidRPr="0097724B">
        <w:fldChar w:fldCharType="separate"/>
      </w:r>
      <w:r w:rsidRPr="0097724B">
        <w:rPr>
          <w:noProof/>
        </w:rPr>
        <w:drawing>
          <wp:inline distT="0" distB="0" distL="0" distR="0" wp14:anchorId="6E70B7DC" wp14:editId="60284AB1">
            <wp:extent cx="5731460" cy="2918298"/>
            <wp:effectExtent l="0" t="0" r="0" b="3175"/>
            <wp:docPr id="133665302" name="Picture 52"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Graphical user interface, text, application 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t="13569" b="5017"/>
                    <a:stretch/>
                  </pic:blipFill>
                  <pic:spPr bwMode="auto">
                    <a:xfrm>
                      <a:off x="0" y="0"/>
                      <a:ext cx="5731510" cy="2918323"/>
                    </a:xfrm>
                    <a:prstGeom prst="rect">
                      <a:avLst/>
                    </a:prstGeom>
                    <a:noFill/>
                    <a:ln>
                      <a:noFill/>
                    </a:ln>
                    <a:extLst>
                      <a:ext uri="{53640926-AAD7-44D8-BBD7-CCE9431645EC}">
                        <a14:shadowObscured xmlns:a14="http://schemas.microsoft.com/office/drawing/2010/main"/>
                      </a:ext>
                    </a:extLst>
                  </pic:spPr>
                </pic:pic>
              </a:graphicData>
            </a:graphic>
          </wp:inline>
        </w:drawing>
      </w:r>
      <w:r w:rsidRPr="0097724B">
        <w:fldChar w:fldCharType="end"/>
      </w:r>
    </w:p>
    <w:p w14:paraId="73DC3FEE" w14:textId="77777777" w:rsidR="00DA7B3A" w:rsidRPr="00020EE9" w:rsidRDefault="008B52CD">
      <w:pPr>
        <w:pStyle w:val="ListParagraph"/>
        <w:numPr>
          <w:ilvl w:val="0"/>
          <w:numId w:val="3"/>
        </w:numPr>
        <w:rPr>
          <w:lang w:val="de-DE"/>
          <w:rPrChange w:id="299" w:author="Sanket Joshi" w:date="2024-10-15T15:46:00Z" w16du:dateUtc="2024-10-15T10:16:00Z">
            <w:rPr/>
          </w:rPrChange>
        </w:rPr>
      </w:pPr>
      <w:r w:rsidRPr="00020EE9">
        <w:rPr>
          <w:lang w:val="de-DE"/>
          <w:rPrChange w:id="300" w:author="Sanket Joshi" w:date="2024-10-15T15:46:00Z" w16du:dateUtc="2024-10-15T10:16:00Z">
            <w:rPr/>
          </w:rPrChange>
        </w:rPr>
        <w:t xml:space="preserve">Aktivieren Sie unter </w:t>
      </w:r>
      <w:r w:rsidRPr="00020EE9">
        <w:rPr>
          <w:b/>
          <w:bCs/>
          <w:lang w:val="de-DE"/>
          <w:rPrChange w:id="301" w:author="Sanket Joshi" w:date="2024-10-15T15:46:00Z" w16du:dateUtc="2024-10-15T10:16:00Z">
            <w:rPr/>
          </w:rPrChange>
        </w:rPr>
        <w:t xml:space="preserve">Bedingungen und Überprüfungsprozentsatz auswählen </w:t>
      </w:r>
      <w:r w:rsidRPr="00020EE9">
        <w:rPr>
          <w:lang w:val="de-DE"/>
          <w:rPrChange w:id="302" w:author="Sanket Joshi" w:date="2024-10-15T15:46:00Z" w16du:dateUtc="2024-10-15T10:16:00Z">
            <w:rPr/>
          </w:rPrChange>
        </w:rPr>
        <w:t xml:space="preserve">das Kontrollkästchen neben </w:t>
      </w:r>
      <w:r w:rsidRPr="00020EE9">
        <w:rPr>
          <w:b/>
          <w:bCs/>
          <w:lang w:val="de-DE"/>
          <w:rPrChange w:id="303" w:author="Sanket Joshi" w:date="2024-10-15T15:46:00Z" w16du:dateUtc="2024-10-15T10:16:00Z">
            <w:rPr/>
          </w:rPrChange>
        </w:rPr>
        <w:t>OCR verwenden, um Text aus Bildern zu extrahieren</w:t>
      </w:r>
      <w:r w:rsidRPr="00020EE9">
        <w:rPr>
          <w:lang w:val="de-DE"/>
          <w:rPrChange w:id="304" w:author="Sanket Joshi" w:date="2024-10-15T15:46:00Z" w16du:dateUtc="2024-10-15T10:16:00Z">
            <w:rPr/>
          </w:rPrChange>
        </w:rPr>
        <w:t xml:space="preserve">, setzen Sie den </w:t>
      </w:r>
      <w:r w:rsidRPr="00020EE9">
        <w:rPr>
          <w:b/>
          <w:bCs/>
          <w:lang w:val="de-DE"/>
          <w:rPrChange w:id="305" w:author="Sanket Joshi" w:date="2024-10-15T15:46:00Z" w16du:dateUtc="2024-10-15T10:16:00Z">
            <w:rPr/>
          </w:rPrChange>
        </w:rPr>
        <w:t xml:space="preserve">Überprüfungsprozentsatz auf 100 % </w:t>
      </w:r>
      <w:r w:rsidRPr="00020EE9">
        <w:rPr>
          <w:lang w:val="de-DE"/>
          <w:rPrChange w:id="306" w:author="Sanket Joshi" w:date="2024-10-15T15:46:00Z" w16du:dateUtc="2024-10-15T10:16:00Z">
            <w:rPr/>
          </w:rPrChange>
        </w:rPr>
        <w:t xml:space="preserve">und klicken Sie dann auf </w:t>
      </w:r>
      <w:r w:rsidRPr="00020EE9">
        <w:rPr>
          <w:b/>
          <w:bCs/>
          <w:lang w:val="de-DE"/>
          <w:rPrChange w:id="307" w:author="Sanket Joshi" w:date="2024-10-15T15:46:00Z" w16du:dateUtc="2024-10-15T10:16:00Z">
            <w:rPr/>
          </w:rPrChange>
        </w:rPr>
        <w:t>Weiter</w:t>
      </w:r>
      <w:r w:rsidRPr="00020EE9">
        <w:rPr>
          <w:lang w:val="de-DE"/>
          <w:rPrChange w:id="308" w:author="Sanket Joshi" w:date="2024-10-15T15:46:00Z" w16du:dateUtc="2024-10-15T10:16:00Z">
            <w:rPr/>
          </w:rPrChange>
        </w:rPr>
        <w:t>.</w:t>
      </w:r>
    </w:p>
    <w:p w14:paraId="638D82F2" w14:textId="77777777" w:rsidR="00DA7B3A" w:rsidRDefault="008B52CD">
      <w:r w:rsidRPr="0097724B">
        <w:fldChar w:fldCharType="begin"/>
      </w:r>
      <w:r w:rsidRPr="0097724B">
        <w:instrText xml:space="preserve"> INCLUDEPICTURE "https://labondemand.blob.core.windows.net/content/lab149520/instructions237223%5CMedia9%5Cimage22.png" \* MERGEFORMATINET </w:instrText>
      </w:r>
      <w:r w:rsidRPr="0097724B">
        <w:fldChar w:fldCharType="separate"/>
      </w:r>
      <w:r w:rsidRPr="0097724B">
        <w:rPr>
          <w:noProof/>
        </w:rPr>
        <w:drawing>
          <wp:inline distT="0" distB="0" distL="0" distR="0" wp14:anchorId="754A60D7" wp14:editId="3B9FAC30">
            <wp:extent cx="5671226" cy="2927783"/>
            <wp:effectExtent l="0" t="0" r="0" b="6350"/>
            <wp:docPr id="167275347" name="Picture 5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Graphical user interface, application 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t="13027" r="1030" b="5279"/>
                    <a:stretch/>
                  </pic:blipFill>
                  <pic:spPr bwMode="auto">
                    <a:xfrm>
                      <a:off x="0" y="0"/>
                      <a:ext cx="5672483" cy="2928432"/>
                    </a:xfrm>
                    <a:prstGeom prst="rect">
                      <a:avLst/>
                    </a:prstGeom>
                    <a:noFill/>
                    <a:ln>
                      <a:noFill/>
                    </a:ln>
                    <a:extLst>
                      <a:ext uri="{53640926-AAD7-44D8-BBD7-CCE9431645EC}">
                        <a14:shadowObscured xmlns:a14="http://schemas.microsoft.com/office/drawing/2010/main"/>
                      </a:ext>
                    </a:extLst>
                  </pic:spPr>
                </pic:pic>
              </a:graphicData>
            </a:graphic>
          </wp:inline>
        </w:drawing>
      </w:r>
      <w:r w:rsidRPr="0097724B">
        <w:fldChar w:fldCharType="end"/>
      </w:r>
    </w:p>
    <w:p w14:paraId="46E576EC" w14:textId="77777777" w:rsidR="00DA7B3A" w:rsidRPr="00020EE9" w:rsidRDefault="008B52CD">
      <w:pPr>
        <w:pStyle w:val="ListParagraph"/>
        <w:numPr>
          <w:ilvl w:val="0"/>
          <w:numId w:val="3"/>
        </w:numPr>
        <w:rPr>
          <w:lang w:val="de-DE"/>
          <w:rPrChange w:id="309" w:author="Sanket Joshi" w:date="2024-10-15T15:46:00Z" w16du:dateUtc="2024-10-15T10:16:00Z">
            <w:rPr/>
          </w:rPrChange>
        </w:rPr>
      </w:pPr>
      <w:r w:rsidRPr="00020EE9">
        <w:rPr>
          <w:lang w:val="de-DE"/>
          <w:rPrChange w:id="310" w:author="Sanket Joshi" w:date="2024-10-15T15:46:00Z" w16du:dateUtc="2024-10-15T10:16:00Z">
            <w:rPr/>
          </w:rPrChange>
        </w:rPr>
        <w:t xml:space="preserve">Wählen Sie auf der Seite </w:t>
      </w:r>
      <w:r w:rsidRPr="00020EE9">
        <w:rPr>
          <w:b/>
          <w:bCs/>
          <w:lang w:val="de-DE"/>
          <w:rPrChange w:id="311" w:author="Sanket Joshi" w:date="2024-10-15T15:46:00Z" w16du:dateUtc="2024-10-15T10:16:00Z">
            <w:rPr>
              <w:b/>
              <w:bCs/>
            </w:rPr>
          </w:rPrChange>
        </w:rPr>
        <w:t xml:space="preserve">Überprüfen und beenden </w:t>
      </w:r>
      <w:r w:rsidRPr="00020EE9">
        <w:rPr>
          <w:lang w:val="de-DE"/>
          <w:rPrChange w:id="312" w:author="Sanket Joshi" w:date="2024-10-15T15:46:00Z" w16du:dateUtc="2024-10-15T10:16:00Z">
            <w:rPr/>
          </w:rPrChange>
        </w:rPr>
        <w:t xml:space="preserve">die Option </w:t>
      </w:r>
      <w:r w:rsidRPr="00020EE9">
        <w:rPr>
          <w:b/>
          <w:bCs/>
          <w:lang w:val="de-DE"/>
          <w:rPrChange w:id="313" w:author="Sanket Joshi" w:date="2024-10-15T15:46:00Z" w16du:dateUtc="2024-10-15T10:16:00Z">
            <w:rPr>
              <w:b/>
              <w:bCs/>
            </w:rPr>
          </w:rPrChange>
        </w:rPr>
        <w:t>Richtlinie erstellen</w:t>
      </w:r>
      <w:r w:rsidRPr="00020EE9">
        <w:rPr>
          <w:lang w:val="de-DE"/>
          <w:rPrChange w:id="314" w:author="Sanket Joshi" w:date="2024-10-15T15:46:00Z" w16du:dateUtc="2024-10-15T10:16:00Z">
            <w:rPr/>
          </w:rPrChange>
        </w:rPr>
        <w:t>.</w:t>
      </w:r>
    </w:p>
    <w:p w14:paraId="6C1022FC" w14:textId="77777777" w:rsidR="00DA7B3A" w:rsidRDefault="008B52CD">
      <w:r w:rsidRPr="0097724B">
        <w:lastRenderedPageBreak/>
        <w:fldChar w:fldCharType="begin"/>
      </w:r>
      <w:r w:rsidRPr="0097724B">
        <w:instrText xml:space="preserve"> INCLUDEPICTURE "https://labondemand.blob.core.windows.net/content/lab149520/instructions237223%5CMedia9%5Cimage23.png" \* MERGEFORMATINET </w:instrText>
      </w:r>
      <w:r w:rsidRPr="0097724B">
        <w:fldChar w:fldCharType="separate"/>
      </w:r>
      <w:r w:rsidRPr="0097724B">
        <w:rPr>
          <w:noProof/>
        </w:rPr>
        <w:drawing>
          <wp:inline distT="0" distB="0" distL="0" distR="0" wp14:anchorId="417203ED" wp14:editId="3A97311F">
            <wp:extent cx="5731510" cy="3584575"/>
            <wp:effectExtent l="0" t="0" r="0" b="0"/>
            <wp:docPr id="178736269" name="Picture 50"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Graphical user interface, text, application 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fldChar w:fldCharType="end"/>
      </w:r>
    </w:p>
    <w:p w14:paraId="421B02ED" w14:textId="77777777" w:rsidR="00DA7B3A" w:rsidRPr="00020EE9" w:rsidRDefault="008B52CD">
      <w:pPr>
        <w:pStyle w:val="ListParagraph"/>
        <w:numPr>
          <w:ilvl w:val="0"/>
          <w:numId w:val="3"/>
        </w:numPr>
        <w:rPr>
          <w:lang w:val="de-DE"/>
          <w:rPrChange w:id="315" w:author="Sanket Joshi" w:date="2024-10-15T15:46:00Z" w16du:dateUtc="2024-10-15T10:16:00Z">
            <w:rPr/>
          </w:rPrChange>
        </w:rPr>
      </w:pPr>
      <w:r w:rsidRPr="00020EE9">
        <w:rPr>
          <w:lang w:val="de-DE"/>
          <w:rPrChange w:id="316" w:author="Sanket Joshi" w:date="2024-10-15T15:46:00Z" w16du:dateUtc="2024-10-15T10:16:00Z">
            <w:rPr/>
          </w:rPrChange>
        </w:rPr>
        <w:t>Die Seite "</w:t>
      </w:r>
      <w:r w:rsidRPr="00020EE9">
        <w:rPr>
          <w:b/>
          <w:bCs/>
          <w:lang w:val="de-DE"/>
          <w:rPrChange w:id="317" w:author="Sanket Joshi" w:date="2024-10-15T15:46:00Z" w16du:dateUtc="2024-10-15T10:16:00Z">
            <w:rPr>
              <w:b/>
              <w:bCs/>
            </w:rPr>
          </w:rPrChange>
        </w:rPr>
        <w:t xml:space="preserve">Ihre Richtlinie wurde erstellt" </w:t>
      </w:r>
      <w:r w:rsidRPr="00020EE9">
        <w:rPr>
          <w:lang w:val="de-DE"/>
          <w:rPrChange w:id="318" w:author="Sanket Joshi" w:date="2024-10-15T15:46:00Z" w16du:dateUtc="2024-10-15T10:16:00Z">
            <w:rPr/>
          </w:rPrChange>
        </w:rPr>
        <w:t>wird angezeigt, auf der angegeben ist, wann die Richtlinie aktiviert wird und welche Mitteilungen erfasst werden.</w:t>
      </w:r>
    </w:p>
    <w:p w14:paraId="214C0ECC" w14:textId="77777777" w:rsidR="00DA7B3A" w:rsidRDefault="008B52CD">
      <w:r w:rsidRPr="0097724B">
        <w:fldChar w:fldCharType="begin"/>
      </w:r>
      <w:r w:rsidRPr="0097724B">
        <w:instrText xml:space="preserve"> INCLUDEPICTURE "https://labondemand.blob.core.windows.net/content/lab149520/instructions237223%5CMedia9%5Cimage24.png" \* MERGEFORMATINET </w:instrText>
      </w:r>
      <w:r w:rsidRPr="0097724B">
        <w:fldChar w:fldCharType="separate"/>
      </w:r>
      <w:r w:rsidRPr="0097724B">
        <w:rPr>
          <w:noProof/>
        </w:rPr>
        <w:drawing>
          <wp:inline distT="0" distB="0" distL="0" distR="0" wp14:anchorId="4E0D839F" wp14:editId="24A1D3D6">
            <wp:extent cx="5731510" cy="3582035"/>
            <wp:effectExtent l="0" t="0" r="0" b="0"/>
            <wp:docPr id="780667425" name="Picture 49"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Graphical user interface, text, application 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97724B">
        <w:fldChar w:fldCharType="end"/>
      </w:r>
    </w:p>
    <w:p w14:paraId="7DE073A2" w14:textId="77777777" w:rsidR="00DA7B3A" w:rsidRPr="00020EE9" w:rsidRDefault="008B52CD">
      <w:pPr>
        <w:pStyle w:val="Heading2"/>
        <w:rPr>
          <w:lang w:val="de-DE"/>
          <w:rPrChange w:id="319" w:author="Sanket Joshi" w:date="2024-10-15T15:46:00Z" w16du:dateUtc="2024-10-15T10:16:00Z">
            <w:rPr/>
          </w:rPrChange>
        </w:rPr>
      </w:pPr>
      <w:r w:rsidRPr="00020EE9">
        <w:rPr>
          <w:lang w:val="de-DE"/>
          <w:rPrChange w:id="320" w:author="Sanket Joshi" w:date="2024-10-15T15:46:00Z" w16du:dateUtc="2024-10-15T10:16:00Z">
            <w:rPr/>
          </w:rPrChange>
        </w:rPr>
        <w:t xml:space="preserve">Übung 4 - Bearbeitung einer Richtlinie zur Communication Compliance </w:t>
      </w:r>
      <w:commentRangeStart w:id="321"/>
      <w:commentRangeEnd w:id="321"/>
      <w:r w:rsidR="00CB2417">
        <w:rPr>
          <w:rStyle w:val="CommentReference"/>
          <w:rFonts w:asciiTheme="minorHAnsi" w:eastAsiaTheme="minorHAnsi" w:hAnsiTheme="minorHAnsi" w:cstheme="minorBidi"/>
          <w:color w:val="auto"/>
        </w:rPr>
        <w:commentReference w:id="321"/>
      </w:r>
    </w:p>
    <w:p w14:paraId="57CEFAA0" w14:textId="77777777" w:rsidR="00DA7B3A" w:rsidRPr="00020EE9" w:rsidRDefault="008B52CD">
      <w:pPr>
        <w:pStyle w:val="ListParagraph"/>
        <w:numPr>
          <w:ilvl w:val="0"/>
          <w:numId w:val="4"/>
        </w:numPr>
        <w:rPr>
          <w:lang w:val="de-DE"/>
          <w:rPrChange w:id="322" w:author="Sanket Joshi" w:date="2024-10-15T15:46:00Z" w16du:dateUtc="2024-10-15T10:16:00Z">
            <w:rPr/>
          </w:rPrChange>
        </w:rPr>
      </w:pPr>
      <w:r w:rsidRPr="00020EE9">
        <w:rPr>
          <w:lang w:val="de-DE"/>
          <w:rPrChange w:id="323" w:author="Sanket Joshi" w:date="2024-10-15T15:46:00Z" w16du:dateUtc="2024-10-15T10:16:00Z">
            <w:rPr/>
          </w:rPrChange>
        </w:rPr>
        <w:t>Wenn das Microsoft Purview Compliance-Portal geöffnet ist, fahren Sie mit Schritt 2 fort, andernfalls öffnen Sie</w:t>
      </w:r>
      <w:commentRangeStart w:id="324"/>
      <w:r w:rsidRPr="00020EE9">
        <w:rPr>
          <w:b/>
          <w:bCs/>
          <w:color w:val="3A7C22" w:themeColor="accent6" w:themeShade="BF"/>
          <w:lang w:val="de-DE"/>
          <w:rPrChange w:id="325" w:author="Sanket Joshi" w:date="2024-10-15T15:46:00Z" w16du:dateUtc="2024-10-15T10:16:00Z">
            <w:rPr/>
          </w:rPrChange>
        </w:rPr>
        <w:t xml:space="preserve"> +++https:// </w:t>
      </w:r>
      <w:del w:id="326" w:author="Dharti Jagani" w:date="2024-08-16T16:51:00Z" w16du:dateUtc="2024-08-16T11:21:00Z">
        <w:r w:rsidRPr="00020EE9" w:rsidDel="00060504">
          <w:rPr>
            <w:b/>
            <w:bCs/>
            <w:color w:val="3A7C22" w:themeColor="accent6" w:themeShade="BF"/>
            <w:lang w:val="de-DE"/>
            <w:rPrChange w:id="327" w:author="Sanket Joshi" w:date="2024-10-15T15:46:00Z" w16du:dateUtc="2024-10-15T10:16:00Z">
              <w:rPr/>
            </w:rPrChange>
          </w:rPr>
          <w:lastRenderedPageBreak/>
          <w:delText>compliance</w:delText>
        </w:r>
      </w:del>
      <w:ins w:id="328" w:author="Dharti Jagani" w:date="2024-08-16T16:51:00Z" w16du:dateUtc="2024-08-16T11:21:00Z">
        <w:r w:rsidR="00060504" w:rsidRPr="00020EE9">
          <w:rPr>
            <w:b/>
            <w:bCs/>
            <w:color w:val="3A7C22" w:themeColor="accent6" w:themeShade="BF"/>
            <w:lang w:val="de-DE"/>
            <w:rPrChange w:id="329" w:author="Sanket Joshi" w:date="2024-10-15T15:46:00Z" w16du:dateUtc="2024-10-15T10:16:00Z">
              <w:rPr/>
            </w:rPrChange>
          </w:rPr>
          <w:t>purview</w:t>
        </w:r>
      </w:ins>
      <w:r w:rsidRPr="00020EE9">
        <w:rPr>
          <w:b/>
          <w:bCs/>
          <w:color w:val="3A7C22" w:themeColor="accent6" w:themeShade="BF"/>
          <w:lang w:val="de-DE"/>
          <w:rPrChange w:id="330" w:author="Sanket Joshi" w:date="2024-10-15T15:46:00Z" w16du:dateUtc="2024-10-15T10:16:00Z">
            <w:rPr/>
          </w:rPrChange>
        </w:rPr>
        <w:t>.microsoft.</w:t>
      </w:r>
      <w:ins w:id="331" w:author="Dharti Jagani" w:date="2024-08-16T16:51:00Z" w16du:dateUtc="2024-08-16T11:21:00Z">
        <w:r w:rsidR="00060504" w:rsidRPr="00020EE9">
          <w:rPr>
            <w:b/>
            <w:bCs/>
            <w:color w:val="3A7C22" w:themeColor="accent6" w:themeShade="BF"/>
            <w:lang w:val="de-DE"/>
            <w:rPrChange w:id="332" w:author="Sanket Joshi" w:date="2024-10-15T15:46:00Z" w16du:dateUtc="2024-10-15T10:16:00Z">
              <w:rPr/>
            </w:rPrChange>
          </w:rPr>
          <w:t xml:space="preserve">com+++ </w:t>
        </w:r>
        <w:commentRangeEnd w:id="324"/>
        <w:r w:rsidR="00060504">
          <w:rPr>
            <w:rStyle w:val="CommentReference"/>
          </w:rPr>
          <w:commentReference w:id="324"/>
        </w:r>
      </w:ins>
      <w:r w:rsidRPr="00020EE9">
        <w:rPr>
          <w:lang w:val="de-DE"/>
          <w:rPrChange w:id="333" w:author="Sanket Joshi" w:date="2024-10-15T15:46:00Z" w16du:dateUtc="2024-10-15T10:16:00Z">
            <w:rPr/>
          </w:rPrChange>
        </w:rPr>
        <w:t xml:space="preserve">und melden sich als </w:t>
      </w:r>
      <w:r w:rsidRPr="00020EE9">
        <w:rPr>
          <w:b/>
          <w:bCs/>
          <w:lang w:val="de-DE"/>
          <w:rPrChange w:id="334" w:author="Sanket Joshi" w:date="2024-10-15T15:46:00Z" w16du:dateUtc="2024-10-15T10:16:00Z">
            <w:rPr/>
          </w:rPrChange>
        </w:rPr>
        <w:t xml:space="preserve">MOD-Administrator </w:t>
      </w:r>
      <w:r w:rsidRPr="00020EE9">
        <w:rPr>
          <w:lang w:val="de-DE"/>
          <w:rPrChange w:id="335" w:author="Sanket Joshi" w:date="2024-10-15T15:46:00Z" w16du:dateUtc="2024-10-15T10:16:00Z">
            <w:rPr/>
          </w:rPrChange>
        </w:rPr>
        <w:t>an.</w:t>
      </w:r>
    </w:p>
    <w:p w14:paraId="350CE57F" w14:textId="77777777" w:rsidR="00DA7B3A" w:rsidRPr="00020EE9" w:rsidRDefault="008B52CD">
      <w:pPr>
        <w:pStyle w:val="ListParagraph"/>
        <w:numPr>
          <w:ilvl w:val="0"/>
          <w:numId w:val="4"/>
        </w:numPr>
        <w:rPr>
          <w:lang w:val="de-DE"/>
          <w:rPrChange w:id="336" w:author="Sanket Joshi" w:date="2024-10-15T15:46:00Z" w16du:dateUtc="2024-10-15T10:16:00Z">
            <w:rPr/>
          </w:rPrChange>
        </w:rPr>
      </w:pPr>
      <w:r w:rsidRPr="00020EE9">
        <w:rPr>
          <w:lang w:val="de-DE"/>
          <w:rPrChange w:id="337" w:author="Sanket Joshi" w:date="2024-10-15T15:46:00Z" w16du:dateUtc="2024-10-15T10:16:00Z">
            <w:rPr/>
          </w:rPrChange>
        </w:rPr>
        <w:t>Gehen Sie im Microsoft Purview</w:t>
      </w:r>
      <w:del w:id="338" w:author="Dharti Jagani" w:date="2024-08-16T16:52:00Z" w16du:dateUtc="2024-08-16T11:22:00Z">
        <w:r w:rsidRPr="00020EE9" w:rsidDel="00CB2417">
          <w:rPr>
            <w:lang w:val="de-DE"/>
            <w:rPrChange w:id="339" w:author="Sanket Joshi" w:date="2024-10-15T15:46:00Z" w16du:dateUtc="2024-10-15T10:16:00Z">
              <w:rPr/>
            </w:rPrChange>
          </w:rPr>
          <w:delText xml:space="preserve">compliance </w:delText>
        </w:r>
      </w:del>
      <w:r w:rsidRPr="00020EE9">
        <w:rPr>
          <w:lang w:val="de-DE"/>
          <w:rPrChange w:id="340" w:author="Sanket Joshi" w:date="2024-10-15T15:46:00Z" w16du:dateUtc="2024-10-15T10:16:00Z">
            <w:rPr/>
          </w:rPrChange>
        </w:rPr>
        <w:t xml:space="preserve"> Portal zu </w:t>
      </w:r>
      <w:ins w:id="341" w:author="Dharti Jagani" w:date="2024-08-16T16:53:00Z" w16du:dateUtc="2024-08-16T11:23:00Z">
        <w:r w:rsidR="00CB2417" w:rsidRPr="00020EE9">
          <w:rPr>
            <w:b/>
            <w:bCs/>
            <w:lang w:val="de-DE"/>
            <w:rPrChange w:id="342" w:author="Sanket Joshi" w:date="2024-10-15T15:46:00Z" w16du:dateUtc="2024-10-15T10:16:00Z">
              <w:rPr/>
            </w:rPrChange>
          </w:rPr>
          <w:t xml:space="preserve">Einstellungen </w:t>
        </w:r>
        <w:r w:rsidR="00CB2417" w:rsidRPr="00020EE9">
          <w:rPr>
            <w:lang w:val="de-DE"/>
            <w:rPrChange w:id="343" w:author="Sanket Joshi" w:date="2024-10-15T15:46:00Z" w16du:dateUtc="2024-10-15T10:16:00Z">
              <w:rPr/>
            </w:rPrChange>
          </w:rPr>
          <w:t>&gt;</w:t>
        </w:r>
      </w:ins>
      <w:r w:rsidRPr="00020EE9">
        <w:rPr>
          <w:b/>
          <w:bCs/>
          <w:lang w:val="de-DE"/>
          <w:rPrChange w:id="344" w:author="Sanket Joshi" w:date="2024-10-15T15:46:00Z" w16du:dateUtc="2024-10-15T10:16:00Z">
            <w:rPr>
              <w:b/>
              <w:bCs/>
            </w:rPr>
          </w:rPrChange>
        </w:rPr>
        <w:t xml:space="preserve"> Communication Compliance </w:t>
      </w:r>
      <w:ins w:id="345" w:author="Dharti Jagani" w:date="2024-08-16T16:53:00Z" w16du:dateUtc="2024-08-16T11:23:00Z">
        <w:r w:rsidR="00CB2417" w:rsidRPr="00020EE9">
          <w:rPr>
            <w:lang w:val="de-DE"/>
            <w:rPrChange w:id="346" w:author="Sanket Joshi" w:date="2024-10-15T15:46:00Z" w16du:dateUtc="2024-10-15T10:16:00Z">
              <w:rPr>
                <w:b/>
                <w:bCs/>
              </w:rPr>
            </w:rPrChange>
          </w:rPr>
          <w:t xml:space="preserve">&gt; </w:t>
        </w:r>
      </w:ins>
      <w:ins w:id="347" w:author="Dharti Jagani" w:date="2024-08-16T16:54:00Z" w16du:dateUtc="2024-08-16T11:24:00Z">
        <w:r w:rsidR="00CB2417" w:rsidRPr="00020EE9">
          <w:rPr>
            <w:b/>
            <w:bCs/>
            <w:lang w:val="de-DE"/>
            <w:rPrChange w:id="348" w:author="Sanket Joshi" w:date="2024-10-15T15:46:00Z" w16du:dateUtc="2024-10-15T10:16:00Z">
              <w:rPr/>
            </w:rPrChange>
          </w:rPr>
          <w:t>Richtlinien</w:t>
        </w:r>
      </w:ins>
      <w:r w:rsidRPr="00020EE9">
        <w:rPr>
          <w:lang w:val="de-DE"/>
          <w:rPrChange w:id="349" w:author="Sanket Joshi" w:date="2024-10-15T15:46:00Z" w16du:dateUtc="2024-10-15T10:16:00Z">
            <w:rPr/>
          </w:rPrChange>
        </w:rPr>
        <w:t xml:space="preserve">, wählen Sie die drei Punkte neben </w:t>
      </w:r>
      <w:r w:rsidRPr="00020EE9">
        <w:rPr>
          <w:b/>
          <w:bCs/>
          <w:lang w:val="de-DE"/>
          <w:rPrChange w:id="350" w:author="Sanket Joshi" w:date="2024-10-15T15:46:00Z" w16du:dateUtc="2024-10-15T10:16:00Z">
            <w:rPr>
              <w:b/>
              <w:bCs/>
            </w:rPr>
          </w:rPrChange>
        </w:rPr>
        <w:t xml:space="preserve">Meine erste Communication Compliance-Richtlinie </w:t>
      </w:r>
      <w:r w:rsidRPr="00020EE9">
        <w:rPr>
          <w:lang w:val="de-DE"/>
          <w:rPrChange w:id="351" w:author="Sanket Joshi" w:date="2024-10-15T15:46:00Z" w16du:dateUtc="2024-10-15T10:16:00Z">
            <w:rPr/>
          </w:rPrChange>
        </w:rPr>
        <w:t xml:space="preserve">und wählen Sie </w:t>
      </w:r>
      <w:r w:rsidRPr="00020EE9">
        <w:rPr>
          <w:b/>
          <w:bCs/>
          <w:lang w:val="de-DE"/>
          <w:rPrChange w:id="352" w:author="Sanket Joshi" w:date="2024-10-15T15:46:00Z" w16du:dateUtc="2024-10-15T10:16:00Z">
            <w:rPr>
              <w:b/>
              <w:bCs/>
            </w:rPr>
          </w:rPrChange>
        </w:rPr>
        <w:t>Bearbeiten</w:t>
      </w:r>
      <w:r w:rsidRPr="00020EE9">
        <w:rPr>
          <w:lang w:val="de-DE"/>
          <w:rPrChange w:id="353" w:author="Sanket Joshi" w:date="2024-10-15T15:46:00Z" w16du:dateUtc="2024-10-15T10:16:00Z">
            <w:rPr/>
          </w:rPrChange>
        </w:rPr>
        <w:t>.</w:t>
      </w:r>
    </w:p>
    <w:p w14:paraId="4ACD1C0B" w14:textId="77777777" w:rsidR="00DA7B3A" w:rsidRDefault="008B52CD">
      <w:pPr>
        <w:pPrChange w:id="354" w:author="Dharti Jagani" w:date="2024-08-16T16:56:00Z" w16du:dateUtc="2024-08-16T11:26:00Z">
          <w:pPr>
            <w:pStyle w:val="ListParagraph"/>
            <w:numPr>
              <w:numId w:val="4"/>
            </w:numPr>
            <w:tabs>
              <w:tab w:val="num" w:pos="720"/>
            </w:tabs>
            <w:ind w:hanging="360"/>
          </w:pPr>
        </w:pPrChange>
      </w:pPr>
      <w:ins w:id="355" w:author="Dharti Jagani" w:date="2024-08-16T16:56:00Z" w16du:dateUtc="2024-08-16T11:26:00Z">
        <w:r w:rsidRPr="00CB2417">
          <w:rPr>
            <w:noProof/>
          </w:rPr>
          <w:drawing>
            <wp:inline distT="0" distB="0" distL="0" distR="0" wp14:anchorId="76283B58" wp14:editId="49051B6F">
              <wp:extent cx="5731510" cy="3037205"/>
              <wp:effectExtent l="0" t="0" r="0" b="0"/>
              <wp:docPr id="1883267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67799" name="Picture 1" descr="A screenshot of a computer&#10;&#10;Description automatically generated"/>
                      <pic:cNvPicPr/>
                    </pic:nvPicPr>
                    <pic:blipFill>
                      <a:blip r:embed="rId47"/>
                      <a:stretch>
                        <a:fillRect/>
                      </a:stretch>
                    </pic:blipFill>
                    <pic:spPr>
                      <a:xfrm>
                        <a:off x="0" y="0"/>
                        <a:ext cx="5731510" cy="3037205"/>
                      </a:xfrm>
                      <a:prstGeom prst="rect">
                        <a:avLst/>
                      </a:prstGeom>
                    </pic:spPr>
                  </pic:pic>
                </a:graphicData>
              </a:graphic>
            </wp:inline>
          </w:drawing>
        </w:r>
        <w:r w:rsidRPr="00CB2417" w:rsidDel="00CB2417">
          <w:t xml:space="preserve"> </w:t>
        </w:r>
      </w:ins>
      <w:del w:id="356" w:author="Dharti Jagani" w:date="2024-08-16T16:52:00Z" w16du:dateUtc="2024-08-16T11:22:00Z">
        <w:r w:rsidR="0097724B" w:rsidRPr="0097724B" w:rsidDel="00CB2417">
          <w:fldChar w:fldCharType="begin"/>
        </w:r>
        <w:r w:rsidR="0097724B" w:rsidRPr="0097724B" w:rsidDel="00CB2417">
          <w:delInstrText xml:space="preserve"> INCLUDEPICTURE "https://labondemand.blob.core.windows.net/content/lab149520/instructions237223%5CMedia9%5Cimage25.png" \* MERGEFORMATINET </w:delInstrText>
        </w:r>
        <w:r w:rsidR="0097724B" w:rsidRPr="0097724B" w:rsidDel="00CB2417">
          <w:fldChar w:fldCharType="separate"/>
        </w:r>
        <w:r w:rsidR="0097724B" w:rsidRPr="0097724B" w:rsidDel="00CB2417">
          <w:rPr>
            <w:noProof/>
          </w:rPr>
          <w:drawing>
            <wp:inline distT="0" distB="0" distL="0" distR="0" wp14:anchorId="777F5382" wp14:editId="767931DA">
              <wp:extent cx="5731510" cy="3584575"/>
              <wp:effectExtent l="0" t="0" r="0" b="0"/>
              <wp:docPr id="1564804094" name="Picture 4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Graphical user interface, application 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7724B" w:rsidRPr="0097724B" w:rsidDel="00CB2417">
          <w:fldChar w:fldCharType="end"/>
        </w:r>
      </w:del>
    </w:p>
    <w:p w14:paraId="39B9A2D8" w14:textId="77777777" w:rsidR="00DA7B3A" w:rsidRPr="00020EE9" w:rsidRDefault="008B52CD">
      <w:pPr>
        <w:pStyle w:val="ListParagraph"/>
        <w:numPr>
          <w:ilvl w:val="0"/>
          <w:numId w:val="4"/>
        </w:numPr>
        <w:rPr>
          <w:lang w:val="de-DE"/>
          <w:rPrChange w:id="357" w:author="Sanket Joshi" w:date="2024-10-15T15:46:00Z" w16du:dateUtc="2024-10-15T10:16:00Z">
            <w:rPr/>
          </w:rPrChange>
        </w:rPr>
      </w:pPr>
      <w:r w:rsidRPr="00020EE9">
        <w:rPr>
          <w:lang w:val="de-DE"/>
          <w:rPrChange w:id="358" w:author="Sanket Joshi" w:date="2024-10-15T15:46:00Z" w16du:dateUtc="2024-10-15T10:16:00Z">
            <w:rPr/>
          </w:rPrChange>
        </w:rPr>
        <w:t xml:space="preserve">Lassen Sie die Felder </w:t>
      </w:r>
      <w:r w:rsidRPr="00020EE9">
        <w:rPr>
          <w:b/>
          <w:bCs/>
          <w:lang w:val="de-DE"/>
          <w:rPrChange w:id="359" w:author="Sanket Joshi" w:date="2024-10-15T15:46:00Z" w16du:dateUtc="2024-10-15T10:16:00Z">
            <w:rPr/>
          </w:rPrChange>
        </w:rPr>
        <w:t xml:space="preserve">Name und Beschreibung der Richtlinie </w:t>
      </w:r>
      <w:r w:rsidRPr="00020EE9">
        <w:rPr>
          <w:lang w:val="de-DE"/>
          <w:rPrChange w:id="360" w:author="Sanket Joshi" w:date="2024-10-15T15:46:00Z" w16du:dateUtc="2024-10-15T10:16:00Z">
            <w:rPr/>
          </w:rPrChange>
        </w:rPr>
        <w:t xml:space="preserve">leer und klicken Sie auf </w:t>
      </w:r>
      <w:r w:rsidRPr="00020EE9">
        <w:rPr>
          <w:b/>
          <w:bCs/>
          <w:lang w:val="de-DE"/>
          <w:rPrChange w:id="361" w:author="Sanket Joshi" w:date="2024-10-15T15:46:00Z" w16du:dateUtc="2024-10-15T10:16:00Z">
            <w:rPr/>
          </w:rPrChange>
        </w:rPr>
        <w:t>Weiter</w:t>
      </w:r>
      <w:r w:rsidRPr="00020EE9">
        <w:rPr>
          <w:lang w:val="de-DE"/>
          <w:rPrChange w:id="362" w:author="Sanket Joshi" w:date="2024-10-15T15:46:00Z" w16du:dateUtc="2024-10-15T10:16:00Z">
            <w:rPr/>
          </w:rPrChange>
        </w:rPr>
        <w:t>.</w:t>
      </w:r>
    </w:p>
    <w:p w14:paraId="21A911EF" w14:textId="77777777" w:rsidR="00DA7B3A" w:rsidRDefault="008B52CD">
      <w:r w:rsidRPr="0097724B">
        <w:lastRenderedPageBreak/>
        <w:fldChar w:fldCharType="begin"/>
      </w:r>
      <w:r w:rsidRPr="0097724B">
        <w:instrText xml:space="preserve"> INCLUDEPICTURE "https://labondemand.blob.core.windows.net/content/lab149520/instructions237223%5CMedia9%5Cimage26.png" \* MERGEFORMATINET </w:instrText>
      </w:r>
      <w:r w:rsidRPr="0097724B">
        <w:fldChar w:fldCharType="separate"/>
      </w:r>
      <w:r w:rsidRPr="0097724B">
        <w:rPr>
          <w:noProof/>
        </w:rPr>
        <w:drawing>
          <wp:inline distT="0" distB="0" distL="0" distR="0" wp14:anchorId="6AB39FE1" wp14:editId="1E1D0B70">
            <wp:extent cx="5731086" cy="2918298"/>
            <wp:effectExtent l="0" t="0" r="0" b="3175"/>
            <wp:docPr id="820441054" name="Picture 47"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Graphical user interface, text, application 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t="13297" b="5284"/>
                    <a:stretch/>
                  </pic:blipFill>
                  <pic:spPr bwMode="auto">
                    <a:xfrm>
                      <a:off x="0" y="0"/>
                      <a:ext cx="5731510" cy="2918514"/>
                    </a:xfrm>
                    <a:prstGeom prst="rect">
                      <a:avLst/>
                    </a:prstGeom>
                    <a:noFill/>
                    <a:ln>
                      <a:noFill/>
                    </a:ln>
                    <a:extLst>
                      <a:ext uri="{53640926-AAD7-44D8-BBD7-CCE9431645EC}">
                        <a14:shadowObscured xmlns:a14="http://schemas.microsoft.com/office/drawing/2010/main"/>
                      </a:ext>
                    </a:extLst>
                  </pic:spPr>
                </pic:pic>
              </a:graphicData>
            </a:graphic>
          </wp:inline>
        </w:drawing>
      </w:r>
      <w:r w:rsidRPr="0097724B">
        <w:fldChar w:fldCharType="end"/>
      </w:r>
    </w:p>
    <w:p w14:paraId="6E21D304" w14:textId="77777777" w:rsidR="00DA7B3A" w:rsidRPr="00020EE9" w:rsidRDefault="008B52CD">
      <w:pPr>
        <w:pStyle w:val="ListParagraph"/>
        <w:numPr>
          <w:ilvl w:val="0"/>
          <w:numId w:val="4"/>
        </w:numPr>
        <w:rPr>
          <w:lang w:val="de-DE"/>
          <w:rPrChange w:id="363" w:author="Sanket Joshi" w:date="2024-10-15T15:46:00Z" w16du:dateUtc="2024-10-15T10:16:00Z">
            <w:rPr/>
          </w:rPrChange>
        </w:rPr>
      </w:pPr>
      <w:r w:rsidRPr="00020EE9">
        <w:rPr>
          <w:b/>
          <w:bCs/>
          <w:lang w:val="de-DE"/>
          <w:rPrChange w:id="364" w:author="Sanket Joshi" w:date="2024-10-15T15:46:00Z" w16du:dateUtc="2024-10-15T10:16:00Z">
            <w:rPr/>
          </w:rPrChange>
        </w:rPr>
        <w:t xml:space="preserve">Wählen </w:t>
      </w:r>
      <w:r w:rsidRPr="00020EE9">
        <w:rPr>
          <w:lang w:val="de-DE"/>
          <w:rPrChange w:id="365" w:author="Sanket Joshi" w:date="2024-10-15T15:46:00Z" w16du:dateUtc="2024-10-15T10:16:00Z">
            <w:rPr/>
          </w:rPrChange>
        </w:rPr>
        <w:t xml:space="preserve">Sie unter </w:t>
      </w:r>
      <w:r w:rsidRPr="00020EE9">
        <w:rPr>
          <w:b/>
          <w:bCs/>
          <w:lang w:val="de-DE"/>
          <w:rPrChange w:id="366" w:author="Sanket Joshi" w:date="2024-10-15T15:46:00Z" w16du:dateUtc="2024-10-15T10:16:00Z">
            <w:rPr/>
          </w:rPrChange>
        </w:rPr>
        <w:t xml:space="preserve">Beaufsichtigte Benutzer und Prüfer auswählen </w:t>
      </w:r>
      <w:r w:rsidRPr="00020EE9">
        <w:rPr>
          <w:lang w:val="de-DE"/>
          <w:rPrChange w:id="367" w:author="Sanket Joshi" w:date="2024-10-15T15:46:00Z" w16du:dateUtc="2024-10-15T10:16:00Z">
            <w:rPr/>
          </w:rPrChange>
        </w:rPr>
        <w:t xml:space="preserve">und unter </w:t>
      </w:r>
      <w:r w:rsidRPr="00020EE9">
        <w:rPr>
          <w:b/>
          <w:bCs/>
          <w:lang w:val="de-DE"/>
          <w:rPrChange w:id="368" w:author="Sanket Joshi" w:date="2024-10-15T15:46:00Z" w16du:dateUtc="2024-10-15T10:16:00Z">
            <w:rPr/>
          </w:rPrChange>
        </w:rPr>
        <w:t xml:space="preserve">Beaufsichtigte Benutzer und Gruppen </w:t>
      </w:r>
      <w:r w:rsidRPr="00020EE9">
        <w:rPr>
          <w:lang w:val="de-DE"/>
          <w:rPrChange w:id="369" w:author="Sanket Joshi" w:date="2024-10-15T15:46:00Z" w16du:dateUtc="2024-10-15T10:16:00Z">
            <w:rPr/>
          </w:rPrChange>
        </w:rPr>
        <w:t xml:space="preserve">die Schaltfläche </w:t>
      </w:r>
      <w:r w:rsidRPr="00020EE9">
        <w:rPr>
          <w:b/>
          <w:bCs/>
          <w:lang w:val="de-DE"/>
          <w:rPrChange w:id="370" w:author="Sanket Joshi" w:date="2024-10-15T15:46:00Z" w16du:dateUtc="2024-10-15T10:16:00Z">
            <w:rPr/>
          </w:rPrChange>
        </w:rPr>
        <w:t>Benutzer auswählen</w:t>
      </w:r>
      <w:r w:rsidRPr="00020EE9">
        <w:rPr>
          <w:lang w:val="de-DE"/>
          <w:rPrChange w:id="371" w:author="Sanket Joshi" w:date="2024-10-15T15:46:00Z" w16du:dateUtc="2024-10-15T10:16:00Z">
            <w:rPr/>
          </w:rPrChange>
        </w:rPr>
        <w:t>.</w:t>
      </w:r>
    </w:p>
    <w:p w14:paraId="22A92E73" w14:textId="77777777" w:rsidR="00DA7B3A" w:rsidRDefault="008B52CD">
      <w:r w:rsidRPr="0097724B">
        <w:fldChar w:fldCharType="begin"/>
      </w:r>
      <w:r w:rsidRPr="0097724B">
        <w:instrText xml:space="preserve"> INCLUDEPICTURE "https://labondemand.blob.core.windows.net/content/lab149520/instructions237223%5CMedia9%5Cimage27.png" \* MERGEFORMATINET </w:instrText>
      </w:r>
      <w:r w:rsidRPr="0097724B">
        <w:fldChar w:fldCharType="separate"/>
      </w:r>
      <w:r w:rsidRPr="0097724B">
        <w:rPr>
          <w:noProof/>
        </w:rPr>
        <w:drawing>
          <wp:inline distT="0" distB="0" distL="0" distR="0" wp14:anchorId="08096C1C" wp14:editId="2BC6AEAD">
            <wp:extent cx="5731510" cy="3584575"/>
            <wp:effectExtent l="0" t="0" r="0" b="0"/>
            <wp:docPr id="332039329" name="Picture 46"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Graphical user interface, application, Teams 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fldChar w:fldCharType="end"/>
      </w:r>
    </w:p>
    <w:p w14:paraId="4F67BE21" w14:textId="77777777" w:rsidR="00DA7B3A" w:rsidRPr="00020EE9" w:rsidRDefault="008B52CD">
      <w:pPr>
        <w:pStyle w:val="ListParagraph"/>
        <w:numPr>
          <w:ilvl w:val="0"/>
          <w:numId w:val="4"/>
        </w:numPr>
        <w:rPr>
          <w:del w:id="372" w:author="Dharti Jagani" w:date="2024-08-16T16:59:00Z" w16du:dateUtc="2024-08-16T11:29:00Z"/>
          <w:lang w:val="de-DE"/>
          <w:rPrChange w:id="373" w:author="Sanket Joshi" w:date="2024-10-15T15:46:00Z" w16du:dateUtc="2024-10-15T10:16:00Z">
            <w:rPr>
              <w:del w:id="374" w:author="Dharti Jagani" w:date="2024-08-16T16:59:00Z" w16du:dateUtc="2024-08-16T11:29:00Z"/>
            </w:rPr>
          </w:rPrChange>
        </w:rPr>
      </w:pPr>
      <w:r w:rsidRPr="00020EE9">
        <w:rPr>
          <w:b/>
          <w:bCs/>
          <w:lang w:val="de-DE"/>
          <w:rPrChange w:id="375" w:author="Sanket Joshi" w:date="2024-10-15T15:46:00Z" w16du:dateUtc="2024-10-15T10:16:00Z">
            <w:rPr/>
          </w:rPrChange>
        </w:rPr>
        <w:t xml:space="preserve">Suchen Sie </w:t>
      </w:r>
      <w:r w:rsidRPr="00020EE9">
        <w:rPr>
          <w:lang w:val="de-DE"/>
          <w:rPrChange w:id="376" w:author="Sanket Joshi" w:date="2024-10-15T15:46:00Z" w16du:dateUtc="2024-10-15T10:16:00Z">
            <w:rPr/>
          </w:rPrChange>
        </w:rPr>
        <w:t xml:space="preserve">bei der </w:t>
      </w:r>
      <w:r w:rsidRPr="00020EE9">
        <w:rPr>
          <w:b/>
          <w:bCs/>
          <w:lang w:val="de-DE"/>
          <w:rPrChange w:id="377" w:author="Sanket Joshi" w:date="2024-10-15T15:46:00Z" w16du:dateUtc="2024-10-15T10:16:00Z">
            <w:rPr/>
          </w:rPrChange>
        </w:rPr>
        <w:t>Eingabe von Start nach Benutzern oder Gruppen</w:t>
      </w:r>
      <w:r w:rsidRPr="00020EE9">
        <w:rPr>
          <w:lang w:val="de-DE"/>
          <w:rPrChange w:id="378" w:author="Sanket Joshi" w:date="2024-10-15T15:46:00Z" w16du:dateUtc="2024-10-15T10:16:00Z">
            <w:rPr/>
          </w:rPrChange>
        </w:rPr>
        <w:t xml:space="preserve">, suchen Sie nach </w:t>
      </w:r>
      <w:r w:rsidRPr="00020EE9">
        <w:rPr>
          <w:b/>
          <w:bCs/>
          <w:lang w:val="de-DE"/>
          <w:rPrChange w:id="379" w:author="Sanket Joshi" w:date="2024-10-15T15:46:00Z" w16du:dateUtc="2024-10-15T10:16:00Z">
            <w:rPr/>
          </w:rPrChange>
        </w:rPr>
        <w:t xml:space="preserve">Communication </w:t>
      </w:r>
      <w:r w:rsidRPr="00020EE9">
        <w:rPr>
          <w:lang w:val="de-DE"/>
          <w:rPrChange w:id="380" w:author="Sanket Joshi" w:date="2024-10-15T15:46:00Z" w16du:dateUtc="2024-10-15T10:16:00Z">
            <w:rPr/>
          </w:rPrChange>
        </w:rPr>
        <w:t xml:space="preserve">und wählen Sie </w:t>
      </w:r>
      <w:r w:rsidRPr="00020EE9">
        <w:rPr>
          <w:b/>
          <w:bCs/>
          <w:lang w:val="de-DE"/>
          <w:rPrChange w:id="381" w:author="Sanket Joshi" w:date="2024-10-15T15:46:00Z" w16du:dateUtc="2024-10-15T10:16:00Z">
            <w:rPr/>
          </w:rPrChange>
        </w:rPr>
        <w:t>Communication Compliance Groups Contoso</w:t>
      </w:r>
      <w:r w:rsidRPr="00020EE9">
        <w:rPr>
          <w:lang w:val="de-DE"/>
          <w:rPrChange w:id="382" w:author="Sanket Joshi" w:date="2024-10-15T15:46:00Z" w16du:dateUtc="2024-10-15T10:16:00Z">
            <w:rPr/>
          </w:rPrChange>
        </w:rPr>
        <w:t>.</w:t>
      </w:r>
    </w:p>
    <w:p w14:paraId="59F5D559" w14:textId="77777777" w:rsidR="00DA7B3A" w:rsidRPr="00020EE9" w:rsidRDefault="008B52CD">
      <w:pPr>
        <w:pStyle w:val="ListParagraph"/>
        <w:numPr>
          <w:ilvl w:val="0"/>
          <w:numId w:val="4"/>
        </w:numPr>
        <w:rPr>
          <w:lang w:val="de-DE"/>
          <w:rPrChange w:id="383" w:author="Sanket Joshi" w:date="2024-10-15T15:46:00Z" w16du:dateUtc="2024-10-15T10:16:00Z">
            <w:rPr/>
          </w:rPrChange>
        </w:rPr>
        <w:pPrChange w:id="384" w:author="Dharti Jagani" w:date="2024-08-16T16:59:00Z" w16du:dateUtc="2024-08-16T11:29:00Z">
          <w:pPr/>
        </w:pPrChange>
      </w:pPr>
      <w:del w:id="385" w:author="Dharti Jagani" w:date="2024-08-16T16:59:00Z" w16du:dateUtc="2024-08-16T11:29:00Z">
        <w:r w:rsidRPr="0097724B" w:rsidDel="00CB2417">
          <w:lastRenderedPageBreak/>
          <w:fldChar w:fldCharType="begin"/>
        </w:r>
        <w:r w:rsidRPr="00020EE9" w:rsidDel="00CB2417">
          <w:rPr>
            <w:lang w:val="de-DE"/>
            <w:rPrChange w:id="386" w:author="Sanket Joshi" w:date="2024-10-15T15:46:00Z" w16du:dateUtc="2024-10-15T10:16:00Z">
              <w:rPr/>
            </w:rPrChange>
          </w:rPr>
          <w:delInstrText xml:space="preserve"> INCLUDEPICTURE "https://labondemand.blob.core.windows.net/content/lab149520/instructions237223%5CMedia9%5Cimage28.png" \* MERGEFORMATINET </w:delInstrText>
        </w:r>
        <w:r w:rsidRPr="0097724B" w:rsidDel="00CB2417">
          <w:fldChar w:fldCharType="separate"/>
        </w:r>
        <w:r w:rsidRPr="0097724B" w:rsidDel="00CB2417">
          <w:rPr>
            <w:noProof/>
          </w:rPr>
          <w:drawing>
            <wp:inline distT="0" distB="0" distL="0" distR="0" wp14:anchorId="6C851AD4" wp14:editId="25476703">
              <wp:extent cx="5731510" cy="3584575"/>
              <wp:effectExtent l="0" t="0" r="0" b="0"/>
              <wp:docPr id="1413993022" name="Picture 45"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Graphical user interface, application, Teams 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CB2417">
          <w:fldChar w:fldCharType="end"/>
        </w:r>
      </w:del>
    </w:p>
    <w:p w14:paraId="47069D9C" w14:textId="77777777" w:rsidR="00DA7B3A" w:rsidRDefault="008B52CD">
      <w:pPr>
        <w:pPrChange w:id="387" w:author="Dharti Jagani" w:date="2024-08-16T17:00:00Z" w16du:dateUtc="2024-08-16T11:30:00Z">
          <w:pPr>
            <w:pStyle w:val="ListParagraph"/>
            <w:numPr>
              <w:numId w:val="4"/>
            </w:numPr>
            <w:tabs>
              <w:tab w:val="num" w:pos="720"/>
            </w:tabs>
            <w:ind w:hanging="360"/>
          </w:pPr>
        </w:pPrChange>
      </w:pPr>
      <w:ins w:id="388" w:author="Dharti Jagani" w:date="2024-08-16T17:00:00Z" w16du:dateUtc="2024-08-16T11:30:00Z">
        <w:r w:rsidRPr="00CB2417">
          <w:rPr>
            <w:noProof/>
          </w:rPr>
          <w:lastRenderedPageBreak/>
          <w:drawing>
            <wp:inline distT="0" distB="0" distL="0" distR="0" wp14:anchorId="2262103D" wp14:editId="2715BB1E">
              <wp:extent cx="5731510" cy="3037205"/>
              <wp:effectExtent l="0" t="0" r="0" b="0"/>
              <wp:docPr id="120420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9201" name=""/>
                      <pic:cNvPicPr/>
                    </pic:nvPicPr>
                    <pic:blipFill>
                      <a:blip r:embed="rId52"/>
                      <a:stretch>
                        <a:fillRect/>
                      </a:stretch>
                    </pic:blipFill>
                    <pic:spPr>
                      <a:xfrm>
                        <a:off x="0" y="0"/>
                        <a:ext cx="5731510" cy="3037205"/>
                      </a:xfrm>
                      <a:prstGeom prst="rect">
                        <a:avLst/>
                      </a:prstGeom>
                    </pic:spPr>
                  </pic:pic>
                </a:graphicData>
              </a:graphic>
            </wp:inline>
          </w:drawing>
        </w:r>
        <w:r w:rsidRPr="00CB2417" w:rsidDel="00CB2417">
          <w:t xml:space="preserve"> </w:t>
        </w:r>
      </w:ins>
      <w:del w:id="389" w:author="Dharti Jagani" w:date="2024-08-16T16:59:00Z" w16du:dateUtc="2024-08-16T11:29:00Z">
        <w:r w:rsidR="0097724B" w:rsidRPr="0097724B" w:rsidDel="00CB2417">
          <w:fldChar w:fldCharType="begin"/>
        </w:r>
        <w:r w:rsidR="0097724B" w:rsidRPr="0097724B" w:rsidDel="00CB2417">
          <w:delInstrText xml:space="preserve"> INCLUDEPICTURE "https://labondemand.blob.core.windows.net/content/lab149520/instructions237223%5CMedia9%5Cimage29.png" \* MERGEFORMATINET </w:delInstrText>
        </w:r>
        <w:r w:rsidR="0097724B" w:rsidRPr="0097724B" w:rsidDel="00CB2417">
          <w:fldChar w:fldCharType="separate"/>
        </w:r>
        <w:r w:rsidR="0097724B" w:rsidRPr="0097724B" w:rsidDel="00CB2417">
          <w:rPr>
            <w:noProof/>
          </w:rPr>
          <w:drawing>
            <wp:inline distT="0" distB="0" distL="0" distR="0" wp14:anchorId="49631ABF" wp14:editId="3FAB3AF2">
              <wp:extent cx="5731510" cy="3584575"/>
              <wp:effectExtent l="0" t="0" r="0" b="0"/>
              <wp:docPr id="940245955" name="Picture 44"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Graphical user interface, application, Teams 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7724B" w:rsidRPr="0097724B" w:rsidDel="00CB2417">
          <w:fldChar w:fldCharType="end"/>
        </w:r>
      </w:del>
    </w:p>
    <w:p w14:paraId="63D94130" w14:textId="77777777" w:rsidR="00DA7B3A" w:rsidRPr="00020EE9" w:rsidRDefault="008B52CD">
      <w:pPr>
        <w:pStyle w:val="ListParagraph"/>
        <w:numPr>
          <w:ilvl w:val="0"/>
          <w:numId w:val="4"/>
        </w:numPr>
        <w:rPr>
          <w:lang w:val="de-DE"/>
          <w:rPrChange w:id="390" w:author="Sanket Joshi" w:date="2024-10-15T15:46:00Z" w16du:dateUtc="2024-10-15T10:16:00Z">
            <w:rPr/>
          </w:rPrChange>
        </w:rPr>
      </w:pPr>
      <w:r w:rsidRPr="00020EE9">
        <w:rPr>
          <w:lang w:val="de-DE"/>
          <w:rPrChange w:id="391" w:author="Sanket Joshi" w:date="2024-10-15T15:46:00Z" w16du:dateUtc="2024-10-15T10:16:00Z">
            <w:rPr/>
          </w:rPrChange>
        </w:rPr>
        <w:t>Unter Überwachten Benutzer und Prüfer auswählen fügen Sie unter Prüfer den MOD-Administrator zu den Prüfern hinzu.</w:t>
      </w:r>
    </w:p>
    <w:p w14:paraId="20A6AE46" w14:textId="77777777" w:rsidR="00DA7B3A" w:rsidRDefault="008B52CD">
      <w:r w:rsidRPr="0097724B">
        <w:lastRenderedPageBreak/>
        <w:fldChar w:fldCharType="begin"/>
      </w:r>
      <w:r w:rsidRPr="0097724B">
        <w:instrText xml:space="preserve"> INCLUDEPICTURE "https://labondemand.blob.core.windows.net/content/lab149520/instructions237223%5CMedia9%5Cimage30.png" \* MERGEFORMATINET </w:instrText>
      </w:r>
      <w:r w:rsidRPr="0097724B">
        <w:fldChar w:fldCharType="separate"/>
      </w:r>
      <w:r w:rsidRPr="0097724B">
        <w:rPr>
          <w:noProof/>
        </w:rPr>
        <w:drawing>
          <wp:inline distT="0" distB="0" distL="0" distR="0" wp14:anchorId="7A05E23B" wp14:editId="51D35165">
            <wp:extent cx="5731510" cy="3584575"/>
            <wp:effectExtent l="0" t="0" r="0" b="0"/>
            <wp:docPr id="187881022" name="Picture 43"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Graphical user interface, application, Teams 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fldChar w:fldCharType="end"/>
      </w:r>
    </w:p>
    <w:p w14:paraId="3578731F" w14:textId="77777777" w:rsidR="00DA7B3A" w:rsidRPr="00020EE9" w:rsidRDefault="008B52CD">
      <w:pPr>
        <w:pStyle w:val="ListParagraph"/>
        <w:numPr>
          <w:ilvl w:val="0"/>
          <w:numId w:val="4"/>
        </w:numPr>
        <w:rPr>
          <w:lang w:val="de-DE"/>
          <w:rPrChange w:id="392" w:author="Sanket Joshi" w:date="2024-10-15T15:46:00Z" w16du:dateUtc="2024-10-15T10:16:00Z">
            <w:rPr/>
          </w:rPrChange>
        </w:rPr>
      </w:pPr>
      <w:r w:rsidRPr="00020EE9">
        <w:rPr>
          <w:lang w:val="de-DE"/>
          <w:rPrChange w:id="393" w:author="Sanket Joshi" w:date="2024-10-15T15:46:00Z" w16du:dateUtc="2024-10-15T10:16:00Z">
            <w:rPr/>
          </w:rPrChange>
        </w:rPr>
        <w:t xml:space="preserve">Wählen Sie </w:t>
      </w:r>
      <w:r w:rsidRPr="00020EE9">
        <w:rPr>
          <w:b/>
          <w:bCs/>
          <w:lang w:val="de-DE"/>
          <w:rPrChange w:id="394" w:author="Sanket Joshi" w:date="2024-10-15T15:46:00Z" w16du:dateUtc="2024-10-15T10:16:00Z">
            <w:rPr>
              <w:b/>
              <w:bCs/>
            </w:rPr>
          </w:rPrChange>
        </w:rPr>
        <w:t>Weiter</w:t>
      </w:r>
      <w:r w:rsidRPr="00020EE9">
        <w:rPr>
          <w:lang w:val="de-DE"/>
          <w:rPrChange w:id="395" w:author="Sanket Joshi" w:date="2024-10-15T15:46:00Z" w16du:dateUtc="2024-10-15T10:16:00Z">
            <w:rPr/>
          </w:rPrChange>
        </w:rPr>
        <w:t xml:space="preserve">, bis Sie die Seite </w:t>
      </w:r>
      <w:r w:rsidRPr="00020EE9">
        <w:rPr>
          <w:b/>
          <w:bCs/>
          <w:lang w:val="de-DE"/>
          <w:rPrChange w:id="396" w:author="Sanket Joshi" w:date="2024-10-15T15:46:00Z" w16du:dateUtc="2024-10-15T10:16:00Z">
            <w:rPr>
              <w:b/>
              <w:bCs/>
            </w:rPr>
          </w:rPrChange>
        </w:rPr>
        <w:t xml:space="preserve">Überprüfen und beenden </w:t>
      </w:r>
      <w:r w:rsidRPr="00020EE9">
        <w:rPr>
          <w:lang w:val="de-DE"/>
          <w:rPrChange w:id="397" w:author="Sanket Joshi" w:date="2024-10-15T15:46:00Z" w16du:dateUtc="2024-10-15T10:16:00Z">
            <w:rPr/>
          </w:rPrChange>
        </w:rPr>
        <w:t>erreichen.</w:t>
      </w:r>
    </w:p>
    <w:p w14:paraId="68E52EDF" w14:textId="77777777" w:rsidR="00DA7B3A" w:rsidRDefault="008B52CD">
      <w:pPr>
        <w:pStyle w:val="ListParagraph"/>
        <w:numPr>
          <w:ilvl w:val="0"/>
          <w:numId w:val="4"/>
        </w:numPr>
      </w:pPr>
      <w:r w:rsidRPr="0097724B">
        <w:t xml:space="preserve">Klicken Sie auf </w:t>
      </w:r>
      <w:r w:rsidRPr="0097724B">
        <w:rPr>
          <w:b/>
          <w:bCs/>
        </w:rPr>
        <w:t>Speichern</w:t>
      </w:r>
      <w:r w:rsidRPr="0097724B">
        <w:t>.</w:t>
      </w:r>
    </w:p>
    <w:p w14:paraId="3B440D35" w14:textId="77777777" w:rsidR="00DA7B3A" w:rsidRPr="00020EE9" w:rsidRDefault="008B52CD">
      <w:pPr>
        <w:pStyle w:val="Heading2"/>
        <w:rPr>
          <w:lang w:val="de-DE"/>
          <w:rPrChange w:id="398" w:author="Sanket Joshi" w:date="2024-10-15T15:46:00Z" w16du:dateUtc="2024-10-15T10:16:00Z">
            <w:rPr/>
          </w:rPrChange>
        </w:rPr>
      </w:pPr>
      <w:r w:rsidRPr="00020EE9">
        <w:rPr>
          <w:lang w:val="de-DE"/>
          <w:rPrChange w:id="399" w:author="Sanket Joshi" w:date="2024-10-15T15:46:00Z" w16du:dateUtc="2024-10-15T10:16:00Z">
            <w:rPr/>
          </w:rPrChange>
        </w:rPr>
        <w:t xml:space="preserve">Übung 5 - Erstellen von Benachrichtigungsvorlagen und Konfigurieren der Anonymisierung von Benutzern </w:t>
      </w:r>
      <w:commentRangeStart w:id="400"/>
      <w:commentRangeEnd w:id="400"/>
      <w:r w:rsidR="00231EBA">
        <w:rPr>
          <w:rStyle w:val="CommentReference"/>
          <w:rFonts w:asciiTheme="minorHAnsi" w:eastAsiaTheme="minorHAnsi" w:hAnsiTheme="minorHAnsi" w:cstheme="minorBidi"/>
          <w:color w:val="auto"/>
        </w:rPr>
        <w:commentReference w:id="400"/>
      </w:r>
    </w:p>
    <w:p w14:paraId="0270CB41" w14:textId="77777777" w:rsidR="00DA7B3A" w:rsidRPr="00020EE9" w:rsidRDefault="008B52CD">
      <w:pPr>
        <w:pStyle w:val="ListParagraph"/>
        <w:numPr>
          <w:ilvl w:val="0"/>
          <w:numId w:val="5"/>
        </w:numPr>
        <w:rPr>
          <w:highlight w:val="yellow"/>
          <w:lang w:val="de-DE"/>
          <w:rPrChange w:id="401" w:author="Sanket Joshi" w:date="2024-10-15T15:46:00Z" w16du:dateUtc="2024-10-15T10:16:00Z">
            <w:rPr/>
          </w:rPrChange>
        </w:rPr>
      </w:pPr>
      <w:commentRangeStart w:id="402"/>
      <w:r w:rsidRPr="00020EE9">
        <w:rPr>
          <w:highlight w:val="yellow"/>
          <w:lang w:val="de-DE"/>
          <w:rPrChange w:id="403" w:author="Sanket Joshi" w:date="2024-10-15T15:46:00Z" w16du:dateUtc="2024-10-15T10:16:00Z">
            <w:rPr/>
          </w:rPrChange>
        </w:rPr>
        <w:t>Im Microsoft Purview</w:t>
      </w:r>
      <w:del w:id="404" w:author="Dharti Jagani" w:date="2024-08-16T17:01:00Z" w16du:dateUtc="2024-08-16T11:31:00Z">
        <w:r w:rsidRPr="00020EE9" w:rsidDel="00CB2417">
          <w:rPr>
            <w:highlight w:val="yellow"/>
            <w:lang w:val="de-DE"/>
            <w:rPrChange w:id="405" w:author="Sanket Joshi" w:date="2024-10-15T15:46:00Z" w16du:dateUtc="2024-10-15T10:16:00Z">
              <w:rPr/>
            </w:rPrChange>
          </w:rPr>
          <w:delText xml:space="preserve">compliance </w:delText>
        </w:r>
      </w:del>
      <w:r w:rsidRPr="00020EE9">
        <w:rPr>
          <w:highlight w:val="yellow"/>
          <w:lang w:val="de-DE"/>
          <w:rPrChange w:id="406" w:author="Sanket Joshi" w:date="2024-10-15T15:46:00Z" w16du:dateUtc="2024-10-15T10:16:00Z">
            <w:rPr/>
          </w:rPrChange>
        </w:rPr>
        <w:t xml:space="preserve"> Portal, </w:t>
      </w:r>
      <w:del w:id="407" w:author="Dharti Jagani" w:date="2024-08-16T17:06:00Z" w16du:dateUtc="2024-08-16T11:36:00Z">
        <w:r w:rsidRPr="00020EE9" w:rsidDel="00231EBA">
          <w:rPr>
            <w:highlight w:val="yellow"/>
            <w:lang w:val="de-DE"/>
            <w:rPrChange w:id="408" w:author="Sanket Joshi" w:date="2024-10-15T15:46:00Z" w16du:dateUtc="2024-10-15T10:16:00Z">
              <w:rPr/>
            </w:rPrChange>
          </w:rPr>
          <w:delText xml:space="preserve">go </w:delText>
        </w:r>
      </w:del>
      <w:ins w:id="409" w:author="Dharti Jagani" w:date="2024-08-16T17:06:00Z" w16du:dateUtc="2024-08-16T11:36:00Z">
        <w:r w:rsidR="00231EBA" w:rsidRPr="00020EE9">
          <w:rPr>
            <w:highlight w:val="yellow"/>
            <w:lang w:val="de-DE"/>
            <w:rPrChange w:id="410" w:author="Sanket Joshi" w:date="2024-10-15T15:46:00Z" w16du:dateUtc="2024-10-15T10:16:00Z">
              <w:rPr/>
            </w:rPrChange>
          </w:rPr>
          <w:t>wählen Sie oben rechts Einstellungen und dann</w:t>
        </w:r>
      </w:ins>
      <w:del w:id="411" w:author="Dharti Jagani" w:date="2024-08-16T17:06:00Z" w16du:dateUtc="2024-08-16T11:36:00Z">
        <w:r w:rsidRPr="00020EE9" w:rsidDel="00231EBA">
          <w:rPr>
            <w:highlight w:val="yellow"/>
            <w:lang w:val="de-DE"/>
            <w:rPrChange w:id="412" w:author="Sanket Joshi" w:date="2024-10-15T15:46:00Z" w16du:dateUtc="2024-10-15T10:16:00Z">
              <w:rPr/>
            </w:rPrChange>
          </w:rPr>
          <w:delText>to </w:delText>
        </w:r>
      </w:del>
      <w:r w:rsidRPr="00020EE9">
        <w:rPr>
          <w:b/>
          <w:bCs/>
          <w:highlight w:val="yellow"/>
          <w:lang w:val="de-DE"/>
          <w:rPrChange w:id="413" w:author="Sanket Joshi" w:date="2024-10-15T15:46:00Z" w16du:dateUtc="2024-10-15T10:16:00Z">
            <w:rPr>
              <w:b/>
              <w:bCs/>
            </w:rPr>
          </w:rPrChange>
        </w:rPr>
        <w:t xml:space="preserve"> Communication compliance</w:t>
      </w:r>
      <w:r w:rsidRPr="00020EE9">
        <w:rPr>
          <w:highlight w:val="yellow"/>
          <w:lang w:val="de-DE"/>
          <w:rPrChange w:id="414" w:author="Sanket Joshi" w:date="2024-10-15T15:46:00Z" w16du:dateUtc="2024-10-15T10:16:00Z">
            <w:rPr/>
          </w:rPrChange>
        </w:rPr>
        <w:t>.</w:t>
      </w:r>
      <w:commentRangeEnd w:id="402"/>
      <w:r w:rsidR="00231EBA">
        <w:rPr>
          <w:rStyle w:val="CommentReference"/>
        </w:rPr>
        <w:commentReference w:id="402"/>
      </w:r>
    </w:p>
    <w:p w14:paraId="6CEFEE14" w14:textId="77777777" w:rsidR="00DA7B3A" w:rsidRDefault="008B52CD">
      <w:pPr>
        <w:rPr>
          <w:del w:id="415" w:author="Dharti Jagani" w:date="2024-08-16T17:07:00Z" w16du:dateUtc="2024-08-16T11:37:00Z"/>
        </w:rPr>
        <w:pPrChange w:id="416" w:author="Dharti Jagani" w:date="2024-08-16T17:09:00Z" w16du:dateUtc="2024-08-16T11:39:00Z">
          <w:pPr>
            <w:pStyle w:val="ListParagraph"/>
            <w:numPr>
              <w:numId w:val="5"/>
            </w:numPr>
            <w:tabs>
              <w:tab w:val="num" w:pos="720"/>
            </w:tabs>
            <w:ind w:hanging="360"/>
          </w:pPr>
        </w:pPrChange>
      </w:pPr>
      <w:ins w:id="417" w:author="Dharti Jagani" w:date="2024-08-16T17:09:00Z" w16du:dateUtc="2024-08-16T11:39:00Z">
        <w:r w:rsidRPr="00231EBA">
          <w:rPr>
            <w:noProof/>
          </w:rPr>
          <w:lastRenderedPageBreak/>
          <w:drawing>
            <wp:inline distT="0" distB="0" distL="0" distR="0" wp14:anchorId="5430492E" wp14:editId="5B744EDD">
              <wp:extent cx="5731510" cy="3239770"/>
              <wp:effectExtent l="0" t="0" r="0" b="0"/>
              <wp:docPr id="86991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12863" name=""/>
                      <pic:cNvPicPr/>
                    </pic:nvPicPr>
                    <pic:blipFill>
                      <a:blip r:embed="rId55"/>
                      <a:stretch>
                        <a:fillRect/>
                      </a:stretch>
                    </pic:blipFill>
                    <pic:spPr>
                      <a:xfrm>
                        <a:off x="0" y="0"/>
                        <a:ext cx="5731510" cy="3239770"/>
                      </a:xfrm>
                      <a:prstGeom prst="rect">
                        <a:avLst/>
                      </a:prstGeom>
                    </pic:spPr>
                  </pic:pic>
                </a:graphicData>
              </a:graphic>
            </wp:inline>
          </w:drawing>
        </w:r>
        <w:r w:rsidRPr="00231EBA" w:rsidDel="00231EBA">
          <w:t xml:space="preserve"> </w:t>
        </w:r>
      </w:ins>
      <w:del w:id="418" w:author="Dharti Jagani" w:date="2024-08-16T17:07:00Z" w16du:dateUtc="2024-08-16T11:37:00Z">
        <w:r w:rsidR="0097724B" w:rsidRPr="0097724B" w:rsidDel="00231EBA">
          <w:fldChar w:fldCharType="begin"/>
        </w:r>
        <w:r w:rsidR="0097724B" w:rsidRPr="0097724B" w:rsidDel="00231EBA">
          <w:delInstrText xml:space="preserve"> INCLUDEPICTURE "/Users/dhartijagani/Library/Group Containers/UBF8T346G9.ms/WebArchiveCopyPasteTempFiles/com.microsoft.Word/image31.png" \* MERGEFORMATINET </w:delInstrText>
        </w:r>
        <w:r w:rsidR="0097724B" w:rsidRPr="0097724B" w:rsidDel="00231EBA">
          <w:fldChar w:fldCharType="separate"/>
        </w:r>
        <w:r w:rsidR="0097724B" w:rsidRPr="0097724B" w:rsidDel="00231EBA">
          <w:rPr>
            <w:noProof/>
          </w:rPr>
          <w:drawing>
            <wp:inline distT="0" distB="0" distL="0" distR="0" wp14:anchorId="4EC4F143" wp14:editId="3E8CE86A">
              <wp:extent cx="5731510" cy="3584575"/>
              <wp:effectExtent l="0" t="0" r="0" b="0"/>
              <wp:docPr id="1190773388" name="Picture 4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Broken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7724B" w:rsidRPr="0097724B" w:rsidDel="00231EBA">
          <w:fldChar w:fldCharType="end"/>
        </w:r>
      </w:del>
    </w:p>
    <w:p w14:paraId="4B8D67E8" w14:textId="77777777" w:rsidR="00DA7B3A" w:rsidRDefault="008B52CD">
      <w:pPr>
        <w:rPr>
          <w:del w:id="419" w:author="Dharti Jagani" w:date="2024-08-16T17:07:00Z" w16du:dateUtc="2024-08-16T11:37:00Z"/>
        </w:rPr>
        <w:pPrChange w:id="420" w:author="Dharti Jagani" w:date="2024-08-16T17:09:00Z" w16du:dateUtc="2024-08-16T11:39:00Z">
          <w:pPr>
            <w:pStyle w:val="ListParagraph"/>
          </w:pPr>
        </w:pPrChange>
      </w:pPr>
      <w:del w:id="421" w:author="Dharti Jagani" w:date="2024-08-16T17:07:00Z" w16du:dateUtc="2024-08-16T11:37:00Z">
        <w:r w:rsidRPr="0097724B" w:rsidDel="00231EBA">
          <w:delText>To configure anonymization for usernames, click on the </w:delText>
        </w:r>
        <w:r w:rsidRPr="0097724B" w:rsidDel="00231EBA">
          <w:rPr>
            <w:b/>
            <w:bCs/>
          </w:rPr>
          <w:delText>settings</w:delText>
        </w:r>
        <w:r w:rsidRPr="0097724B" w:rsidDel="00231EBA">
          <w:delText> icon on the top right.</w:delText>
        </w:r>
      </w:del>
    </w:p>
    <w:p w14:paraId="0AD805D4" w14:textId="77777777" w:rsidR="00DA7B3A" w:rsidRDefault="008B52CD">
      <w:pPr>
        <w:pPrChange w:id="422" w:author="Dharti Jagani" w:date="2024-08-16T17:09:00Z" w16du:dateUtc="2024-08-16T11:39:00Z">
          <w:pPr>
            <w:pStyle w:val="ListParagraph"/>
          </w:pPr>
        </w:pPrChange>
      </w:pPr>
      <w:del w:id="423" w:author="Dharti Jagani" w:date="2024-08-16T17:07:00Z" w16du:dateUtc="2024-08-16T11:37:00Z">
        <w:r w:rsidRPr="0097724B" w:rsidDel="00231EBA">
          <w:lastRenderedPageBreak/>
          <w:fldChar w:fldCharType="begin"/>
        </w:r>
        <w:r w:rsidRPr="0097724B" w:rsidDel="00231EBA">
          <w:delInstrText xml:space="preserve"> INCLUDEPICTURE "https://labondemand.blob.core.windows.net/content/lab149520/instructions237223%5CMedia9%5Cimage31.png" \* MERGEFORMATINET </w:delInstrText>
        </w:r>
        <w:r w:rsidRPr="0097724B" w:rsidDel="00231EBA">
          <w:fldChar w:fldCharType="separate"/>
        </w:r>
        <w:r w:rsidRPr="0097724B" w:rsidDel="00231EBA">
          <w:rPr>
            <w:noProof/>
          </w:rPr>
          <w:drawing>
            <wp:inline distT="0" distB="0" distL="0" distR="0" wp14:anchorId="74686C88" wp14:editId="4B7974C9">
              <wp:extent cx="5731510" cy="3584575"/>
              <wp:effectExtent l="0" t="0" r="0" b="0"/>
              <wp:docPr id="674482598" name="Picture 41"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Graphical user interface, text, application 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231EBA">
          <w:fldChar w:fldCharType="end"/>
        </w:r>
      </w:del>
    </w:p>
    <w:p w14:paraId="1C6441A0" w14:textId="77777777" w:rsidR="00DA7B3A" w:rsidRDefault="008B52CD">
      <w:pPr>
        <w:pStyle w:val="ListParagraph"/>
        <w:numPr>
          <w:ilvl w:val="0"/>
          <w:numId w:val="5"/>
        </w:numPr>
      </w:pPr>
      <w:r w:rsidRPr="00020EE9">
        <w:rPr>
          <w:lang w:val="de-DE"/>
          <w:rPrChange w:id="424" w:author="Sanket Joshi" w:date="2024-10-15T15:46:00Z" w16du:dateUtc="2024-10-15T10:16:00Z">
            <w:rPr/>
          </w:rPrChange>
        </w:rPr>
        <w:t xml:space="preserve">Wählen Sie die Registerkarte </w:t>
      </w:r>
      <w:r w:rsidRPr="00020EE9">
        <w:rPr>
          <w:b/>
          <w:bCs/>
          <w:lang w:val="de-DE"/>
          <w:rPrChange w:id="425" w:author="Sanket Joshi" w:date="2024-10-15T15:46:00Z" w16du:dateUtc="2024-10-15T10:16:00Z">
            <w:rPr>
              <w:b/>
              <w:bCs/>
            </w:rPr>
          </w:rPrChange>
        </w:rPr>
        <w:t>Datenschutz</w:t>
      </w:r>
      <w:r w:rsidRPr="00020EE9">
        <w:rPr>
          <w:lang w:val="de-DE"/>
          <w:rPrChange w:id="426" w:author="Sanket Joshi" w:date="2024-10-15T15:46:00Z" w16du:dateUtc="2024-10-15T10:16:00Z">
            <w:rPr/>
          </w:rPrChange>
        </w:rPr>
        <w:t xml:space="preserve">. Um die Anonymisierung zu aktivieren, </w:t>
      </w:r>
      <w:del w:id="427" w:author="Dharti Jagani" w:date="2024-08-16T17:09:00Z" w16du:dateUtc="2024-08-16T11:39:00Z">
        <w:r w:rsidRPr="00020EE9" w:rsidDel="00231EBA">
          <w:rPr>
            <w:lang w:val="de-DE"/>
            <w:rPrChange w:id="428" w:author="Sanket Joshi" w:date="2024-10-15T15:46:00Z" w16du:dateUtc="2024-10-15T10:16:00Z">
              <w:rPr/>
            </w:rPrChange>
          </w:rPr>
          <w:delText>select </w:delText>
        </w:r>
      </w:del>
      <w:ins w:id="429" w:author="Dharti Jagani" w:date="2024-08-16T17:09:00Z" w16du:dateUtc="2024-08-16T11:39:00Z">
        <w:r w:rsidR="00231EBA" w:rsidRPr="00020EE9">
          <w:rPr>
            <w:lang w:val="de-DE"/>
            <w:rPrChange w:id="430" w:author="Sanket Joshi" w:date="2024-10-15T15:46:00Z" w16du:dateUtc="2024-10-15T10:16:00Z">
              <w:rPr/>
            </w:rPrChange>
          </w:rPr>
          <w:t>stellen Sie sicher, dass</w:t>
        </w:r>
      </w:ins>
      <w:r w:rsidRPr="00020EE9">
        <w:rPr>
          <w:b/>
          <w:bCs/>
          <w:lang w:val="de-DE"/>
          <w:rPrChange w:id="431" w:author="Sanket Joshi" w:date="2024-10-15T15:46:00Z" w16du:dateUtc="2024-10-15T10:16:00Z">
            <w:rPr>
              <w:b/>
              <w:bCs/>
            </w:rPr>
          </w:rPrChange>
        </w:rPr>
        <w:t xml:space="preserve"> Anonymisierte Versionen von Benutzernamen anzeigen </w:t>
      </w:r>
      <w:ins w:id="432" w:author="Dharti Jagani" w:date="2024-08-16T17:09:00Z" w16du:dateUtc="2024-08-16T11:39:00Z">
        <w:r w:rsidR="00231EBA" w:rsidRPr="00020EE9">
          <w:rPr>
            <w:lang w:val="de-DE"/>
            <w:rPrChange w:id="433" w:author="Sanket Joshi" w:date="2024-10-15T15:46:00Z" w16du:dateUtc="2024-10-15T10:16:00Z">
              <w:rPr>
                <w:b/>
                <w:bCs/>
              </w:rPr>
            </w:rPrChange>
          </w:rPr>
          <w:t>ausgewählt ist</w:t>
        </w:r>
      </w:ins>
      <w:r w:rsidRPr="00020EE9">
        <w:rPr>
          <w:lang w:val="de-DE"/>
          <w:rPrChange w:id="434" w:author="Sanket Joshi" w:date="2024-10-15T15:46:00Z" w16du:dateUtc="2024-10-15T10:16:00Z">
            <w:rPr/>
          </w:rPrChange>
        </w:rPr>
        <w:t xml:space="preserve">. </w:t>
      </w:r>
      <w:r w:rsidRPr="0097724B">
        <w:t xml:space="preserve">Wählen Sie </w:t>
      </w:r>
      <w:r w:rsidRPr="0097724B">
        <w:rPr>
          <w:b/>
          <w:bCs/>
        </w:rPr>
        <w:t>Speichern</w:t>
      </w:r>
      <w:r w:rsidRPr="0097724B">
        <w:t>.</w:t>
      </w:r>
    </w:p>
    <w:p w14:paraId="4D366606" w14:textId="77777777" w:rsidR="00DA7B3A" w:rsidRDefault="008B52CD">
      <w:del w:id="435" w:author="Dharti Jagani" w:date="2024-08-16T17:10:00Z" w16du:dateUtc="2024-08-16T11:40:00Z">
        <w:r w:rsidRPr="0097724B" w:rsidDel="00231EBA">
          <w:lastRenderedPageBreak/>
          <w:fldChar w:fldCharType="begin"/>
        </w:r>
        <w:r w:rsidRPr="0097724B" w:rsidDel="00231EBA">
          <w:delInstrText xml:space="preserve"> INCLUDEPICTURE "https://labondemand.blob.core.windows.net/content/lab149520/instructions237223%5CMedia9%5Cimage32.png" \* MERGEFORMATINET </w:delInstrText>
        </w:r>
        <w:r w:rsidRPr="0097724B" w:rsidDel="00231EBA">
          <w:fldChar w:fldCharType="separate"/>
        </w:r>
        <w:r w:rsidRPr="0097724B" w:rsidDel="00231EBA">
          <w:rPr>
            <w:noProof/>
          </w:rPr>
          <w:drawing>
            <wp:inline distT="0" distB="0" distL="0" distR="0" wp14:anchorId="65188B66" wp14:editId="54AE323F">
              <wp:extent cx="5731510" cy="3584575"/>
              <wp:effectExtent l="0" t="0" r="0" b="0"/>
              <wp:docPr id="1674779432" name="Picture 40"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Graphical user interface, application 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231EBA">
          <w:fldChar w:fldCharType="end"/>
        </w:r>
      </w:del>
      <w:ins w:id="436" w:author="Dharti Jagani" w:date="2024-08-16T17:10:00Z" w16du:dateUtc="2024-08-16T11:40:00Z">
        <w:r w:rsidR="00231EBA" w:rsidRPr="00231EBA">
          <w:rPr>
            <w:noProof/>
          </w:rPr>
          <w:t xml:space="preserve"> </w:t>
        </w:r>
        <w:r w:rsidR="00231EBA" w:rsidRPr="00231EBA">
          <w:rPr>
            <w:noProof/>
          </w:rPr>
          <w:drawing>
            <wp:inline distT="0" distB="0" distL="0" distR="0" wp14:anchorId="44B1B7F2" wp14:editId="0F1D3D2F">
              <wp:extent cx="5731510" cy="3239770"/>
              <wp:effectExtent l="0" t="0" r="0" b="0"/>
              <wp:docPr id="1568915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15395" name="Picture 1" descr="A screenshot of a computer&#10;&#10;Description automatically generated"/>
                      <pic:cNvPicPr/>
                    </pic:nvPicPr>
                    <pic:blipFill>
                      <a:blip r:embed="rId58"/>
                      <a:stretch>
                        <a:fillRect/>
                      </a:stretch>
                    </pic:blipFill>
                    <pic:spPr>
                      <a:xfrm>
                        <a:off x="0" y="0"/>
                        <a:ext cx="5731510" cy="3239770"/>
                      </a:xfrm>
                      <a:prstGeom prst="rect">
                        <a:avLst/>
                      </a:prstGeom>
                    </pic:spPr>
                  </pic:pic>
                </a:graphicData>
              </a:graphic>
            </wp:inline>
          </w:drawing>
        </w:r>
      </w:ins>
    </w:p>
    <w:p w14:paraId="3AF4D849" w14:textId="77777777" w:rsidR="00DA7B3A" w:rsidRPr="00020EE9" w:rsidRDefault="008B52CD">
      <w:pPr>
        <w:pStyle w:val="ListParagraph"/>
        <w:numPr>
          <w:ilvl w:val="0"/>
          <w:numId w:val="5"/>
        </w:numPr>
        <w:rPr>
          <w:lang w:val="de-DE"/>
          <w:rPrChange w:id="437" w:author="Sanket Joshi" w:date="2024-10-15T15:46:00Z" w16du:dateUtc="2024-10-15T10:16:00Z">
            <w:rPr/>
          </w:rPrChange>
        </w:rPr>
      </w:pPr>
      <w:r w:rsidRPr="00020EE9">
        <w:rPr>
          <w:lang w:val="de-DE"/>
          <w:rPrChange w:id="438" w:author="Sanket Joshi" w:date="2024-10-15T15:46:00Z" w16du:dateUtc="2024-10-15T10:16:00Z">
            <w:rPr/>
          </w:rPrChange>
        </w:rPr>
        <w:t xml:space="preserve">Navigieren Sie zur Registerkarte </w:t>
      </w:r>
      <w:r w:rsidRPr="00020EE9">
        <w:rPr>
          <w:b/>
          <w:bCs/>
          <w:lang w:val="de-DE"/>
          <w:rPrChange w:id="439" w:author="Sanket Joshi" w:date="2024-10-15T15:46:00Z" w16du:dateUtc="2024-10-15T10:16:00Z">
            <w:rPr>
              <w:b/>
              <w:bCs/>
            </w:rPr>
          </w:rPrChange>
        </w:rPr>
        <w:t xml:space="preserve">Bekanntmachungsvorlagen </w:t>
      </w:r>
      <w:r w:rsidRPr="00020EE9">
        <w:rPr>
          <w:lang w:val="de-DE"/>
          <w:rPrChange w:id="440" w:author="Sanket Joshi" w:date="2024-10-15T15:46:00Z" w16du:dateUtc="2024-10-15T10:16:00Z">
            <w:rPr/>
          </w:rPrChange>
        </w:rPr>
        <w:t xml:space="preserve">und wählen Sie dann </w:t>
      </w:r>
      <w:r w:rsidRPr="00020EE9">
        <w:rPr>
          <w:b/>
          <w:bCs/>
          <w:lang w:val="de-DE"/>
          <w:rPrChange w:id="441" w:author="Sanket Joshi" w:date="2024-10-15T15:46:00Z" w16du:dateUtc="2024-10-15T10:16:00Z">
            <w:rPr>
              <w:b/>
              <w:bCs/>
            </w:rPr>
          </w:rPrChange>
        </w:rPr>
        <w:t>Bekanntmachungsvorlage erstellen</w:t>
      </w:r>
      <w:r w:rsidRPr="00020EE9">
        <w:rPr>
          <w:lang w:val="de-DE"/>
          <w:rPrChange w:id="442" w:author="Sanket Joshi" w:date="2024-10-15T15:46:00Z" w16du:dateUtc="2024-10-15T10:16:00Z">
            <w:rPr/>
          </w:rPrChange>
        </w:rPr>
        <w:t>.</w:t>
      </w:r>
    </w:p>
    <w:p w14:paraId="5E1A35C5" w14:textId="77777777" w:rsidR="00DA7B3A" w:rsidRDefault="008B52CD">
      <w:pPr>
        <w:pPrChange w:id="443" w:author="Dharti Jagani" w:date="2024-08-16T17:11:00Z" w16du:dateUtc="2024-08-16T11:41:00Z">
          <w:pPr>
            <w:pStyle w:val="ListParagraph"/>
            <w:numPr>
              <w:numId w:val="5"/>
            </w:numPr>
            <w:tabs>
              <w:tab w:val="num" w:pos="720"/>
            </w:tabs>
            <w:ind w:hanging="360"/>
          </w:pPr>
        </w:pPrChange>
      </w:pPr>
      <w:ins w:id="444" w:author="Dharti Jagani" w:date="2024-08-16T17:11:00Z" w16du:dateUtc="2024-08-16T11:41:00Z">
        <w:r w:rsidRPr="00231EBA">
          <w:rPr>
            <w:noProof/>
          </w:rPr>
          <w:lastRenderedPageBreak/>
          <w:drawing>
            <wp:inline distT="0" distB="0" distL="0" distR="0" wp14:anchorId="25384656" wp14:editId="7AEF1114">
              <wp:extent cx="5731510" cy="3239770"/>
              <wp:effectExtent l="0" t="0" r="0" b="0"/>
              <wp:docPr id="98486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66663" name=""/>
                      <pic:cNvPicPr/>
                    </pic:nvPicPr>
                    <pic:blipFill>
                      <a:blip r:embed="rId59"/>
                      <a:stretch>
                        <a:fillRect/>
                      </a:stretch>
                    </pic:blipFill>
                    <pic:spPr>
                      <a:xfrm>
                        <a:off x="0" y="0"/>
                        <a:ext cx="5731510" cy="3239770"/>
                      </a:xfrm>
                      <a:prstGeom prst="rect">
                        <a:avLst/>
                      </a:prstGeom>
                    </pic:spPr>
                  </pic:pic>
                </a:graphicData>
              </a:graphic>
            </wp:inline>
          </w:drawing>
        </w:r>
        <w:r w:rsidRPr="00231EBA" w:rsidDel="00231EBA">
          <w:t xml:space="preserve"> </w:t>
        </w:r>
      </w:ins>
      <w:del w:id="445" w:author="Dharti Jagani" w:date="2024-08-16T17:10:00Z" w16du:dateUtc="2024-08-16T11:40:00Z">
        <w:r w:rsidR="0097724B" w:rsidRPr="0097724B" w:rsidDel="00231EBA">
          <w:fldChar w:fldCharType="begin"/>
        </w:r>
        <w:r w:rsidR="0097724B" w:rsidRPr="0097724B" w:rsidDel="00231EBA">
          <w:delInstrText xml:space="preserve"> INCLUDEPICTURE "https://labondemand.blob.core.windows.net/content/lab149520/instructions237223%5CMedia9%5Cimage33.png" \* MERGEFORMATINET </w:delInstrText>
        </w:r>
        <w:r w:rsidR="0097724B" w:rsidRPr="0097724B" w:rsidDel="00231EBA">
          <w:fldChar w:fldCharType="separate"/>
        </w:r>
        <w:r w:rsidR="0097724B" w:rsidRPr="0097724B" w:rsidDel="00231EBA">
          <w:rPr>
            <w:noProof/>
          </w:rPr>
          <w:drawing>
            <wp:inline distT="0" distB="0" distL="0" distR="0" wp14:anchorId="79A8BAC4" wp14:editId="7C008A70">
              <wp:extent cx="5731510" cy="3584575"/>
              <wp:effectExtent l="0" t="0" r="0" b="0"/>
              <wp:docPr id="535833932" name="Picture 39"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Graphical user interface, application 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7724B" w:rsidRPr="0097724B" w:rsidDel="00231EBA">
          <w:fldChar w:fldCharType="end"/>
        </w:r>
      </w:del>
    </w:p>
    <w:p w14:paraId="2E8DAAD2" w14:textId="77777777" w:rsidR="00DA7B3A" w:rsidRPr="00020EE9" w:rsidRDefault="008B52CD">
      <w:pPr>
        <w:pStyle w:val="ListParagraph"/>
        <w:numPr>
          <w:ilvl w:val="0"/>
          <w:numId w:val="5"/>
        </w:numPr>
        <w:rPr>
          <w:lang w:val="de-DE"/>
          <w:rPrChange w:id="446" w:author="Sanket Joshi" w:date="2024-10-15T15:46:00Z" w16du:dateUtc="2024-10-15T10:16:00Z">
            <w:rPr/>
          </w:rPrChange>
        </w:rPr>
      </w:pPr>
      <w:r w:rsidRPr="00020EE9">
        <w:rPr>
          <w:lang w:val="de-DE"/>
          <w:rPrChange w:id="447" w:author="Sanket Joshi" w:date="2024-10-15T15:46:00Z" w16du:dateUtc="2024-10-15T10:16:00Z">
            <w:rPr/>
          </w:rPrChange>
        </w:rPr>
        <w:t xml:space="preserve">Füllen Sie auf der Seite </w:t>
      </w:r>
      <w:r w:rsidRPr="00020EE9">
        <w:rPr>
          <w:b/>
          <w:bCs/>
          <w:lang w:val="de-DE"/>
          <w:rPrChange w:id="448" w:author="Sanket Joshi" w:date="2024-10-15T15:46:00Z" w16du:dateUtc="2024-10-15T10:16:00Z">
            <w:rPr>
              <w:b/>
              <w:bCs/>
            </w:rPr>
          </w:rPrChange>
        </w:rPr>
        <w:t xml:space="preserve">Benachrichtigungsvorlage ändern </w:t>
      </w:r>
      <w:r w:rsidRPr="00020EE9">
        <w:rPr>
          <w:lang w:val="de-DE"/>
          <w:rPrChange w:id="449" w:author="Sanket Joshi" w:date="2024-10-15T15:46:00Z" w16du:dateUtc="2024-10-15T10:16:00Z">
            <w:rPr/>
          </w:rPrChange>
        </w:rPr>
        <w:t>die folgenden Felder aus:</w:t>
      </w:r>
    </w:p>
    <w:p w14:paraId="0BDF157B" w14:textId="77777777" w:rsidR="00DA7B3A" w:rsidRPr="00020EE9" w:rsidRDefault="008B52CD">
      <w:pPr>
        <w:pStyle w:val="ListParagraph"/>
        <w:numPr>
          <w:ilvl w:val="1"/>
          <w:numId w:val="5"/>
        </w:numPr>
        <w:rPr>
          <w:color w:val="3A7C22" w:themeColor="accent6" w:themeShade="BF"/>
          <w:lang w:val="de-DE"/>
          <w:rPrChange w:id="450" w:author="Sanket Joshi" w:date="2024-10-15T15:46:00Z" w16du:dateUtc="2024-10-15T10:16:00Z">
            <w:rPr>
              <w:color w:val="3A7C22" w:themeColor="accent6" w:themeShade="BF"/>
            </w:rPr>
          </w:rPrChange>
        </w:rPr>
      </w:pPr>
      <w:r w:rsidRPr="00020EE9">
        <w:rPr>
          <w:lang w:val="de-DE"/>
          <w:rPrChange w:id="451" w:author="Sanket Joshi" w:date="2024-10-15T15:46:00Z" w16du:dateUtc="2024-10-15T10:16:00Z">
            <w:rPr/>
          </w:rPrChange>
        </w:rPr>
        <w:t xml:space="preserve">Name der Vorlage (erforderlich): </w:t>
      </w:r>
      <w:r w:rsidRPr="00020EE9">
        <w:rPr>
          <w:b/>
          <w:bCs/>
          <w:color w:val="3A7C22" w:themeColor="accent6" w:themeShade="BF"/>
          <w:lang w:val="de-DE"/>
          <w:rPrChange w:id="452" w:author="Sanket Joshi" w:date="2024-10-15T15:46:00Z" w16du:dateUtc="2024-10-15T10:16:00Z">
            <w:rPr>
              <w:b/>
              <w:bCs/>
              <w:color w:val="3A7C22" w:themeColor="accent6" w:themeShade="BF"/>
            </w:rPr>
          </w:rPrChange>
        </w:rPr>
        <w:t>+++Musterhinweis+++</w:t>
      </w:r>
    </w:p>
    <w:p w14:paraId="0847C556" w14:textId="77777777" w:rsidR="00DA7B3A" w:rsidRPr="00020EE9" w:rsidRDefault="008B52CD">
      <w:pPr>
        <w:pStyle w:val="ListParagraph"/>
        <w:numPr>
          <w:ilvl w:val="1"/>
          <w:numId w:val="5"/>
        </w:numPr>
        <w:rPr>
          <w:lang w:val="de-DE"/>
          <w:rPrChange w:id="453" w:author="Sanket Joshi" w:date="2024-10-15T15:46:00Z" w16du:dateUtc="2024-10-15T10:16:00Z">
            <w:rPr/>
          </w:rPrChange>
        </w:rPr>
      </w:pPr>
      <w:r w:rsidRPr="00020EE9">
        <w:rPr>
          <w:lang w:val="de-DE"/>
          <w:rPrChange w:id="454" w:author="Sanket Joshi" w:date="2024-10-15T15:46:00Z" w16du:dateUtc="2024-10-15T10:16:00Z">
            <w:rPr/>
          </w:rPrChange>
        </w:rPr>
        <w:t xml:space="preserve">Senden von (erforderlich): Wählen Sie Patti </w:t>
      </w:r>
      <w:del w:id="455" w:author="Dharti Jagani" w:date="2024-08-16T17:11:00Z" w16du:dateUtc="2024-08-16T11:41:00Z">
        <w:r w:rsidRPr="00020EE9" w:rsidDel="006715F6">
          <w:rPr>
            <w:b/>
            <w:bCs/>
            <w:lang w:val="de-DE"/>
            <w:rPrChange w:id="456" w:author="Sanket Joshi" w:date="2024-10-15T15:46:00Z" w16du:dateUtc="2024-10-15T10:16:00Z">
              <w:rPr>
                <w:b/>
                <w:bCs/>
              </w:rPr>
            </w:rPrChange>
          </w:rPr>
          <w:delText>Chris Green</w:delText>
        </w:r>
      </w:del>
      <w:ins w:id="457" w:author="Dharti Jagani" w:date="2024-08-16T17:12:00Z" w16du:dateUtc="2024-08-16T11:42:00Z">
        <w:r w:rsidR="006715F6" w:rsidRPr="00020EE9">
          <w:rPr>
            <w:b/>
            <w:bCs/>
            <w:lang w:val="de-DE"/>
            <w:rPrChange w:id="458" w:author="Sanket Joshi" w:date="2024-10-15T15:46:00Z" w16du:dateUtc="2024-10-15T10:16:00Z">
              <w:rPr>
                <w:b/>
                <w:bCs/>
              </w:rPr>
            </w:rPrChange>
          </w:rPr>
          <w:t>Fernandez</w:t>
        </w:r>
      </w:ins>
      <w:r w:rsidRPr="00020EE9">
        <w:rPr>
          <w:lang w:val="de-DE"/>
          <w:rPrChange w:id="459" w:author="Sanket Joshi" w:date="2024-10-15T15:46:00Z" w16du:dateUtc="2024-10-15T10:16:00Z">
            <w:rPr/>
          </w:rPrChange>
        </w:rPr>
        <w:t>, indem Sie</w:t>
      </w:r>
      <w:del w:id="460" w:author="Dharti Jagani" w:date="2024-08-16T17:12:00Z" w16du:dateUtc="2024-08-16T11:42:00Z">
        <w:r w:rsidRPr="00020EE9" w:rsidDel="006715F6">
          <w:rPr>
            <w:b/>
            <w:bCs/>
            <w:lang w:val="de-DE"/>
            <w:rPrChange w:id="461" w:author="Sanket Joshi" w:date="2024-10-15T15:46:00Z" w16du:dateUtc="2024-10-15T10:16:00Z">
              <w:rPr>
                <w:b/>
                <w:bCs/>
              </w:rPr>
            </w:rPrChange>
          </w:rPr>
          <w:delText xml:space="preserve">chris </w:delText>
        </w:r>
      </w:del>
      <w:r w:rsidRPr="00020EE9">
        <w:rPr>
          <w:lang w:val="de-DE"/>
          <w:rPrChange w:id="462" w:author="Sanket Joshi" w:date="2024-10-15T15:46:00Z" w16du:dateUtc="2024-10-15T10:16:00Z">
            <w:rPr/>
          </w:rPrChange>
        </w:rPr>
        <w:t xml:space="preserve"> Patti eingeben und den Namen aus der Dropdown-Liste auswählen.</w:t>
      </w:r>
    </w:p>
    <w:p w14:paraId="446A29D1" w14:textId="77777777" w:rsidR="00DA7B3A" w:rsidRPr="00020EE9" w:rsidRDefault="008B52CD">
      <w:pPr>
        <w:pStyle w:val="ListParagraph"/>
        <w:numPr>
          <w:ilvl w:val="1"/>
          <w:numId w:val="5"/>
        </w:numPr>
        <w:rPr>
          <w:lang w:val="de-DE"/>
          <w:rPrChange w:id="463" w:author="Sanket Joshi" w:date="2024-10-15T15:46:00Z" w16du:dateUtc="2024-10-15T10:16:00Z">
            <w:rPr/>
          </w:rPrChange>
        </w:rPr>
      </w:pPr>
      <w:r w:rsidRPr="00020EE9">
        <w:rPr>
          <w:lang w:val="de-DE"/>
          <w:rPrChange w:id="464" w:author="Sanket Joshi" w:date="2024-10-15T15:46:00Z" w16du:dateUtc="2024-10-15T10:16:00Z">
            <w:rPr/>
          </w:rPrChange>
        </w:rPr>
        <w:t xml:space="preserve">Cc (optional): Wählen Sie den </w:t>
      </w:r>
      <w:r w:rsidRPr="00020EE9">
        <w:rPr>
          <w:b/>
          <w:bCs/>
          <w:lang w:val="de-DE"/>
          <w:rPrChange w:id="465" w:author="Sanket Joshi" w:date="2024-10-15T15:46:00Z" w16du:dateUtc="2024-10-15T10:16:00Z">
            <w:rPr>
              <w:b/>
              <w:bCs/>
            </w:rPr>
          </w:rPrChange>
        </w:rPr>
        <w:t>MOD-Administrator</w:t>
      </w:r>
      <w:r w:rsidRPr="00020EE9">
        <w:rPr>
          <w:lang w:val="de-DE"/>
          <w:rPrChange w:id="466" w:author="Sanket Joshi" w:date="2024-10-15T15:46:00Z" w16du:dateUtc="2024-10-15T10:16:00Z">
            <w:rPr/>
          </w:rPrChange>
        </w:rPr>
        <w:t xml:space="preserve">, indem Sie </w:t>
      </w:r>
      <w:r w:rsidRPr="00020EE9">
        <w:rPr>
          <w:b/>
          <w:bCs/>
          <w:lang w:val="de-DE"/>
          <w:rPrChange w:id="467" w:author="Sanket Joshi" w:date="2024-10-15T15:46:00Z" w16du:dateUtc="2024-10-15T10:16:00Z">
            <w:rPr>
              <w:b/>
              <w:bCs/>
            </w:rPr>
          </w:rPrChange>
        </w:rPr>
        <w:t xml:space="preserve">MOD </w:t>
      </w:r>
      <w:r w:rsidRPr="00020EE9">
        <w:rPr>
          <w:lang w:val="de-DE"/>
          <w:rPrChange w:id="468" w:author="Sanket Joshi" w:date="2024-10-15T15:46:00Z" w16du:dateUtc="2024-10-15T10:16:00Z">
            <w:rPr/>
          </w:rPrChange>
        </w:rPr>
        <w:t>eingeben und den Namen aus der Dropdown-Liste auswählen.</w:t>
      </w:r>
    </w:p>
    <w:p w14:paraId="37D30BE5" w14:textId="77777777" w:rsidR="00DA7B3A" w:rsidRPr="00020EE9" w:rsidRDefault="008B52CD">
      <w:pPr>
        <w:pStyle w:val="ListParagraph"/>
        <w:numPr>
          <w:ilvl w:val="1"/>
          <w:numId w:val="5"/>
        </w:numPr>
        <w:rPr>
          <w:lang w:val="de-DE"/>
          <w:rPrChange w:id="469" w:author="Sanket Joshi" w:date="2024-10-15T15:46:00Z" w16du:dateUtc="2024-10-15T10:16:00Z">
            <w:rPr/>
          </w:rPrChange>
        </w:rPr>
      </w:pPr>
      <w:r w:rsidRPr="00020EE9">
        <w:rPr>
          <w:lang w:val="de-DE"/>
          <w:rPrChange w:id="470" w:author="Sanket Joshi" w:date="2024-10-15T15:46:00Z" w16du:dateUtc="2024-10-15T10:16:00Z">
            <w:rPr/>
          </w:rPrChange>
        </w:rPr>
        <w:t xml:space="preserve">Betreff (erforderlich): </w:t>
      </w:r>
      <w:r w:rsidRPr="00020EE9">
        <w:rPr>
          <w:b/>
          <w:bCs/>
          <w:color w:val="3A7C22" w:themeColor="accent6" w:themeShade="BF"/>
          <w:lang w:val="de-DE"/>
          <w:rPrChange w:id="471" w:author="Sanket Joshi" w:date="2024-10-15T15:46:00Z" w16du:dateUtc="2024-10-15T10:16:00Z">
            <w:rPr>
              <w:b/>
              <w:bCs/>
              <w:color w:val="3A7C22" w:themeColor="accent6" w:themeShade="BF"/>
            </w:rPr>
          </w:rPrChange>
        </w:rPr>
        <w:t>+++Ihre Communication Violets Unternehmen Communication Compliance-Richtlinie.+++</w:t>
      </w:r>
    </w:p>
    <w:p w14:paraId="367C2948" w14:textId="77777777" w:rsidR="00DA7B3A" w:rsidRDefault="008B52CD">
      <w:pPr>
        <w:pStyle w:val="ListParagraph"/>
        <w:numPr>
          <w:ilvl w:val="1"/>
          <w:numId w:val="5"/>
        </w:numPr>
      </w:pPr>
      <w:r w:rsidRPr="00020EE9">
        <w:rPr>
          <w:lang w:val="de-DE"/>
          <w:rPrChange w:id="472" w:author="Sanket Joshi" w:date="2024-10-15T15:46:00Z" w16du:dateUtc="2024-10-15T10:16:00Z">
            <w:rPr/>
          </w:rPrChange>
        </w:rPr>
        <w:lastRenderedPageBreak/>
        <w:t xml:space="preserve">Nachrichtentext (erforderlich): </w:t>
      </w:r>
      <w:r w:rsidRPr="00020EE9">
        <w:rPr>
          <w:b/>
          <w:bCs/>
          <w:color w:val="3A7C22" w:themeColor="accent6" w:themeShade="BF"/>
          <w:lang w:val="de-DE"/>
          <w:rPrChange w:id="473" w:author="Sanket Joshi" w:date="2024-10-15T15:46:00Z" w16du:dateUtc="2024-10-15T10:16:00Z">
            <w:rPr>
              <w:b/>
              <w:bCs/>
              <w:color w:val="3A7C22" w:themeColor="accent6" w:themeShade="BF"/>
            </w:rPr>
          </w:rPrChange>
        </w:rPr>
        <w:t xml:space="preserve">+++Bitte notieren Sie sich dies für die Zukunft und liefern Sie eine akzeptable Begründung für Ihre aktuelle Mitteilung. </w:t>
      </w:r>
      <w:r w:rsidRPr="0097724B">
        <w:rPr>
          <w:b/>
          <w:bCs/>
          <w:color w:val="3A7C22" w:themeColor="accent6" w:themeShade="BF"/>
        </w:rPr>
        <w:t>+++</w:t>
      </w:r>
    </w:p>
    <w:p w14:paraId="544887DF" w14:textId="77777777" w:rsidR="00DA7B3A" w:rsidRPr="00020EE9" w:rsidRDefault="008B52CD">
      <w:pPr>
        <w:pStyle w:val="ListParagraph"/>
        <w:numPr>
          <w:ilvl w:val="0"/>
          <w:numId w:val="5"/>
        </w:numPr>
        <w:rPr>
          <w:lang w:val="de-DE"/>
          <w:rPrChange w:id="474" w:author="Sanket Joshi" w:date="2024-10-15T15:46:00Z" w16du:dateUtc="2024-10-15T10:16:00Z">
            <w:rPr/>
          </w:rPrChange>
        </w:rPr>
      </w:pPr>
      <w:r w:rsidRPr="00020EE9">
        <w:rPr>
          <w:lang w:val="de-DE"/>
          <w:rPrChange w:id="475" w:author="Sanket Joshi" w:date="2024-10-15T15:46:00Z" w16du:dateUtc="2024-10-15T10:16:00Z">
            <w:rPr/>
          </w:rPrChange>
        </w:rPr>
        <w:t xml:space="preserve">Wählen Sie </w:t>
      </w:r>
      <w:r w:rsidRPr="00020EE9">
        <w:rPr>
          <w:b/>
          <w:bCs/>
          <w:lang w:val="de-DE"/>
          <w:rPrChange w:id="476" w:author="Sanket Joshi" w:date="2024-10-15T15:46:00Z" w16du:dateUtc="2024-10-15T10:16:00Z">
            <w:rPr>
              <w:b/>
              <w:bCs/>
            </w:rPr>
          </w:rPrChange>
        </w:rPr>
        <w:t>Erstellen</w:t>
      </w:r>
      <w:r w:rsidRPr="00020EE9">
        <w:rPr>
          <w:lang w:val="de-DE"/>
          <w:rPrChange w:id="477" w:author="Sanket Joshi" w:date="2024-10-15T15:46:00Z" w16du:dateUtc="2024-10-15T10:16:00Z">
            <w:rPr/>
          </w:rPrChange>
        </w:rPr>
        <w:t>, um die Kündigungsvorlage zu erstellen und zu speichern.</w:t>
      </w:r>
    </w:p>
    <w:p w14:paraId="7D91523F" w14:textId="77777777" w:rsidR="00DA7B3A" w:rsidRDefault="008B52CD">
      <w:del w:id="478" w:author="Dharti Jagani" w:date="2024-08-16T17:13:00Z" w16du:dateUtc="2024-08-16T11:43:00Z">
        <w:r w:rsidRPr="0097724B" w:rsidDel="006715F6">
          <w:fldChar w:fldCharType="begin"/>
        </w:r>
        <w:r w:rsidRPr="0097724B" w:rsidDel="006715F6">
          <w:delInstrText xml:space="preserve"> INCLUDEPICTURE "https://labondemand.blob.core.windows.net/content/lab149520/instructions237223%5CMedia9%5Cimage34.png" \* MERGEFORMATINET </w:delInstrText>
        </w:r>
        <w:r w:rsidRPr="0097724B" w:rsidDel="006715F6">
          <w:fldChar w:fldCharType="separate"/>
        </w:r>
        <w:r w:rsidRPr="0097724B" w:rsidDel="006715F6">
          <w:rPr>
            <w:noProof/>
          </w:rPr>
          <w:drawing>
            <wp:inline distT="0" distB="0" distL="0" distR="0" wp14:anchorId="5911F4ED" wp14:editId="0D78CAA5">
              <wp:extent cx="5731510" cy="3584575"/>
              <wp:effectExtent l="0" t="0" r="0" b="0"/>
              <wp:docPr id="773067568" name="Picture 38"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Graphical user interface, text, application 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7724B" w:rsidDel="006715F6">
          <w:fldChar w:fldCharType="end"/>
        </w:r>
      </w:del>
      <w:ins w:id="479" w:author="Dharti Jagani" w:date="2024-08-16T17:14:00Z" w16du:dateUtc="2024-08-16T11:44:00Z">
        <w:r w:rsidR="006715F6" w:rsidRPr="006715F6">
          <w:rPr>
            <w:noProof/>
          </w:rPr>
          <w:drawing>
            <wp:inline distT="0" distB="0" distL="0" distR="0" wp14:anchorId="6AFA50B1" wp14:editId="56490994">
              <wp:extent cx="5731510" cy="3239770"/>
              <wp:effectExtent l="0" t="0" r="0" b="0"/>
              <wp:docPr id="934147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47252" name="Picture 1" descr="A screenshot of a computer&#10;&#10;Description automatically generated"/>
                      <pic:cNvPicPr/>
                    </pic:nvPicPr>
                    <pic:blipFill>
                      <a:blip r:embed="rId62"/>
                      <a:stretch>
                        <a:fillRect/>
                      </a:stretch>
                    </pic:blipFill>
                    <pic:spPr>
                      <a:xfrm>
                        <a:off x="0" y="0"/>
                        <a:ext cx="5731510" cy="3239770"/>
                      </a:xfrm>
                      <a:prstGeom prst="rect">
                        <a:avLst/>
                      </a:prstGeom>
                    </pic:spPr>
                  </pic:pic>
                </a:graphicData>
              </a:graphic>
            </wp:inline>
          </w:drawing>
        </w:r>
      </w:ins>
    </w:p>
    <w:p w14:paraId="4B0D2BBA" w14:textId="77777777" w:rsidR="00DA7B3A" w:rsidRPr="00020EE9" w:rsidRDefault="008B52CD">
      <w:pPr>
        <w:pStyle w:val="Heading2"/>
        <w:rPr>
          <w:lang w:val="de-DE"/>
          <w:rPrChange w:id="480" w:author="Sanket Joshi" w:date="2024-10-15T15:46:00Z" w16du:dateUtc="2024-10-15T10:16:00Z">
            <w:rPr/>
          </w:rPrChange>
        </w:rPr>
      </w:pPr>
      <w:r w:rsidRPr="00020EE9">
        <w:rPr>
          <w:lang w:val="de-DE"/>
          <w:rPrChange w:id="481" w:author="Sanket Joshi" w:date="2024-10-15T15:46:00Z" w16du:dateUtc="2024-10-15T10:16:00Z">
            <w:rPr/>
          </w:rPrChange>
        </w:rPr>
        <w:t>Übung 6 - Testen Ihrer Communication Compliance-Richtlinie</w:t>
      </w:r>
    </w:p>
    <w:p w14:paraId="53536DB0" w14:textId="77777777" w:rsidR="00DA7B3A" w:rsidRPr="00020EE9" w:rsidRDefault="008B52CD">
      <w:pPr>
        <w:rPr>
          <w:lang w:val="de-DE"/>
          <w:rPrChange w:id="482" w:author="Sanket Joshi" w:date="2024-10-15T15:46:00Z" w16du:dateUtc="2024-10-15T10:16:00Z">
            <w:rPr/>
          </w:rPrChange>
        </w:rPr>
      </w:pPr>
      <w:r w:rsidRPr="00020EE9">
        <w:rPr>
          <w:lang w:val="de-DE"/>
          <w:rPrChange w:id="483" w:author="Sanket Joshi" w:date="2024-10-15T15:46:00Z" w16du:dateUtc="2024-10-15T10:16:00Z">
            <w:rPr/>
          </w:rPrChange>
        </w:rPr>
        <w:t xml:space="preserve">Mit dem Testkonto können Sie keine E-Mails versenden, aber Sie können die folgenden Schritte ausprobieren, um zu verstehen, wie Sie die Richtlinie testen können, wenn Sie </w:t>
      </w:r>
      <w:r w:rsidRPr="00020EE9">
        <w:rPr>
          <w:lang w:val="de-DE"/>
          <w:rPrChange w:id="484" w:author="Sanket Joshi" w:date="2024-10-15T15:46:00Z" w16du:dateUtc="2024-10-15T10:16:00Z">
            <w:rPr/>
          </w:rPrChange>
        </w:rPr>
        <w:lastRenderedPageBreak/>
        <w:t>Ihre eigenen Lizenzen haben. Sie können die Schritte ausführen, aber Ihre E-Mail wird den Empfänger von Ihrem aktuellen Mieter nicht erreichen können.</w:t>
      </w:r>
    </w:p>
    <w:p w14:paraId="42A3E117" w14:textId="77777777" w:rsidR="00DA7B3A" w:rsidRPr="00020EE9" w:rsidRDefault="008B52CD">
      <w:pPr>
        <w:pStyle w:val="ListParagraph"/>
        <w:numPr>
          <w:ilvl w:val="0"/>
          <w:numId w:val="6"/>
        </w:numPr>
        <w:rPr>
          <w:lang w:val="de-DE"/>
          <w:rPrChange w:id="485" w:author="Sanket Joshi" w:date="2024-10-15T15:46:00Z" w16du:dateUtc="2024-10-15T10:16:00Z">
            <w:rPr/>
          </w:rPrChange>
        </w:rPr>
      </w:pPr>
      <w:r w:rsidRPr="00020EE9">
        <w:rPr>
          <w:lang w:val="de-DE"/>
          <w:rPrChange w:id="486" w:author="Sanket Joshi" w:date="2024-10-15T15:46:00Z" w16du:dateUtc="2024-10-15T10:16:00Z">
            <w:rPr/>
          </w:rPrChange>
        </w:rPr>
        <w:t xml:space="preserve">Öffnen Sie Outlook unter </w:t>
      </w:r>
      <w:r w:rsidRPr="00020EE9">
        <w:rPr>
          <w:b/>
          <w:bCs/>
          <w:color w:val="3A7C22" w:themeColor="accent6" w:themeShade="BF"/>
          <w:lang w:val="de-DE"/>
          <w:rPrChange w:id="487" w:author="Sanket Joshi" w:date="2024-10-15T15:46:00Z" w16du:dateUtc="2024-10-15T10:16:00Z">
            <w:rPr>
              <w:b/>
              <w:bCs/>
              <w:color w:val="3A7C22" w:themeColor="accent6" w:themeShade="BF"/>
            </w:rPr>
          </w:rPrChange>
        </w:rPr>
        <w:t xml:space="preserve">+++https://outlook.office365.com/mail/+++ und </w:t>
      </w:r>
      <w:r w:rsidRPr="00020EE9">
        <w:rPr>
          <w:lang w:val="de-DE"/>
          <w:rPrChange w:id="488" w:author="Sanket Joshi" w:date="2024-10-15T15:46:00Z" w16du:dateUtc="2024-10-15T10:16:00Z">
            <w:rPr/>
          </w:rPrChange>
        </w:rPr>
        <w:t xml:space="preserve">melden Sie sich mit dem Benutzernamen </w:t>
      </w:r>
      <w:r w:rsidRPr="00020EE9">
        <w:rPr>
          <w:b/>
          <w:bCs/>
          <w:color w:val="3A7C22" w:themeColor="accent6" w:themeShade="BF"/>
          <w:lang w:val="de-DE"/>
          <w:rPrChange w:id="489" w:author="Sanket Joshi" w:date="2024-10-15T15:46:00Z" w16du:dateUtc="2024-10-15T10:16:00Z">
            <w:rPr>
              <w:b/>
              <w:bCs/>
              <w:color w:val="3A7C22" w:themeColor="accent6" w:themeShade="BF"/>
            </w:rPr>
          </w:rPrChange>
        </w:rPr>
        <w:t>+++</w:t>
      </w:r>
      <w:del w:id="490" w:author="Dharti Jagani" w:date="2024-08-16T17:16:00Z" w16du:dateUtc="2024-08-16T11:46:00Z">
        <w:r w:rsidRPr="00020EE9" w:rsidDel="006715F6">
          <w:rPr>
            <w:b/>
            <w:bCs/>
            <w:color w:val="3A7C22" w:themeColor="accent6" w:themeShade="BF"/>
            <w:lang w:val="de-DE"/>
            <w:rPrChange w:id="491" w:author="Sanket Joshi" w:date="2024-10-15T15:46:00Z" w16du:dateUtc="2024-10-15T10:16:00Z">
              <w:rPr>
                <w:b/>
                <w:bCs/>
                <w:color w:val="3A7C22" w:themeColor="accent6" w:themeShade="BF"/>
              </w:rPr>
            </w:rPrChange>
          </w:rPr>
          <w:delText>sarap</w:delText>
        </w:r>
      </w:del>
      <w:r w:rsidRPr="00020EE9">
        <w:rPr>
          <w:b/>
          <w:bCs/>
          <w:color w:val="3A7C22" w:themeColor="accent6" w:themeShade="BF"/>
          <w:lang w:val="de-DE"/>
          <w:rPrChange w:id="492" w:author="Sanket Joshi" w:date="2024-10-15T15:46:00Z" w16du:dateUtc="2024-10-15T10:16:00Z">
            <w:rPr>
              <w:b/>
              <w:bCs/>
              <w:color w:val="3A7C22" w:themeColor="accent6" w:themeShade="BF"/>
            </w:rPr>
          </w:rPrChange>
        </w:rPr>
        <w:t xml:space="preserve"> adelev@WWLxXXXXXX.onmicrosoft.com+++ </w:t>
      </w:r>
      <w:r w:rsidRPr="00020EE9">
        <w:rPr>
          <w:lang w:val="de-DE"/>
          <w:rPrChange w:id="493" w:author="Sanket Joshi" w:date="2024-10-15T15:46:00Z" w16du:dateUtc="2024-10-15T10:16:00Z">
            <w:rPr/>
          </w:rPrChange>
        </w:rPr>
        <w:t>und dem Benutzerkennwort an.</w:t>
      </w:r>
    </w:p>
    <w:p w14:paraId="23FEF544" w14:textId="77777777" w:rsidR="00DA7B3A" w:rsidRPr="00020EE9" w:rsidRDefault="008B52CD">
      <w:pPr>
        <w:pStyle w:val="ListParagraph"/>
        <w:numPr>
          <w:ilvl w:val="0"/>
          <w:numId w:val="6"/>
        </w:numPr>
        <w:rPr>
          <w:lang w:val="de-DE"/>
          <w:rPrChange w:id="494" w:author="Sanket Joshi" w:date="2024-10-15T15:46:00Z" w16du:dateUtc="2024-10-15T10:16:00Z">
            <w:rPr/>
          </w:rPrChange>
        </w:rPr>
      </w:pPr>
      <w:r w:rsidRPr="00020EE9">
        <w:rPr>
          <w:lang w:val="de-DE"/>
          <w:rPrChange w:id="495" w:author="Sanket Joshi" w:date="2024-10-15T15:46:00Z" w16du:dateUtc="2024-10-15T10:16:00Z">
            <w:rPr/>
          </w:rPrChange>
        </w:rPr>
        <w:t>Senden Sie eine E-Mail an Ihr persönliches E-Mail-Konto mit der folgenden Nachricht:</w:t>
      </w:r>
      <w:commentRangeStart w:id="496"/>
      <w:r w:rsidRPr="00020EE9">
        <w:rPr>
          <w:lang w:val="de-DE"/>
          <w:rPrChange w:id="497" w:author="Sanket Joshi" w:date="2024-10-15T15:46:00Z" w16du:dateUtc="2024-10-15T10:16:00Z">
            <w:rPr/>
          </w:rPrChange>
        </w:rPr>
        <w:t xml:space="preserve"> body</w:t>
      </w:r>
      <w:commentRangeEnd w:id="496"/>
      <w:r w:rsidR="006715F6">
        <w:rPr>
          <w:rStyle w:val="CommentReference"/>
        </w:rPr>
        <w:commentReference w:id="496"/>
      </w:r>
      <w:r w:rsidRPr="00020EE9">
        <w:rPr>
          <w:lang w:val="de-DE"/>
          <w:rPrChange w:id="498" w:author="Sanket Joshi" w:date="2024-10-15T15:46:00Z" w16du:dateUtc="2024-10-15T10:16:00Z">
            <w:rPr/>
          </w:rPrChange>
        </w:rPr>
        <w:t xml:space="preserve"> .</w:t>
      </w:r>
    </w:p>
    <w:p w14:paraId="2400A838" w14:textId="77777777" w:rsidR="00DA7B3A" w:rsidRPr="00020EE9" w:rsidRDefault="008B52CD">
      <w:pPr>
        <w:rPr>
          <w:del w:id="499" w:author="Dharti Jagani" w:date="2024-08-16T17:18:00Z" w16du:dateUtc="2024-08-16T11:48:00Z"/>
          <w:lang w:val="de-DE"/>
          <w:rPrChange w:id="500" w:author="Sanket Joshi" w:date="2024-10-15T15:46:00Z" w16du:dateUtc="2024-10-15T10:16:00Z">
            <w:rPr>
              <w:del w:id="501" w:author="Dharti Jagani" w:date="2024-08-16T17:18:00Z" w16du:dateUtc="2024-08-16T11:48:00Z"/>
            </w:rPr>
          </w:rPrChange>
        </w:rPr>
      </w:pPr>
      <w:r w:rsidRPr="00020EE9">
        <w:rPr>
          <w:lang w:val="de-DE"/>
          <w:rPrChange w:id="502" w:author="Sanket Joshi" w:date="2024-10-15T15:46:00Z" w16du:dateUtc="2024-10-15T10:16:00Z">
            <w:rPr/>
          </w:rPrChange>
        </w:rPr>
        <w:t xml:space="preserve">Nachrichtentext: </w:t>
      </w:r>
      <w:r w:rsidRPr="00020EE9">
        <w:rPr>
          <w:b/>
          <w:bCs/>
          <w:color w:val="3A7C22" w:themeColor="accent6" w:themeShade="BF"/>
          <w:lang w:val="de-DE"/>
          <w:rPrChange w:id="503" w:author="Sanket Joshi" w:date="2024-10-15T15:46:00Z" w16du:dateUtc="2024-10-15T10:16:00Z">
            <w:rPr>
              <w:b/>
              <w:bCs/>
              <w:color w:val="3A7C22" w:themeColor="accent6" w:themeShade="BF"/>
            </w:rPr>
          </w:rPrChange>
        </w:rPr>
        <w:t xml:space="preserve">+++Mitarbeiterin </w:t>
      </w:r>
      <w:ins w:id="504" w:author="Dharti Jagani" w:date="2024-08-16T17:14:00Z" w16du:dateUtc="2024-08-16T11:44:00Z">
        <w:r w:rsidR="006715F6" w:rsidRPr="00020EE9">
          <w:rPr>
            <w:b/>
            <w:bCs/>
            <w:color w:val="3A7C22" w:themeColor="accent6" w:themeShade="BF"/>
            <w:lang w:val="de-DE"/>
            <w:rPrChange w:id="505" w:author="Sanket Joshi" w:date="2024-10-15T15:46:00Z" w16du:dateUtc="2024-10-15T10:16:00Z">
              <w:rPr>
                <w:b/>
                <w:bCs/>
                <w:color w:val="3A7C22" w:themeColor="accent6" w:themeShade="BF"/>
              </w:rPr>
            </w:rPrChange>
          </w:rPr>
          <w:t>Patti Fernandez</w:t>
        </w:r>
      </w:ins>
      <w:del w:id="506" w:author="Dharti Jagani" w:date="2024-08-16T17:14:00Z" w16du:dateUtc="2024-08-16T11:44:00Z">
        <w:r w:rsidRPr="00020EE9" w:rsidDel="006715F6">
          <w:rPr>
            <w:b/>
            <w:bCs/>
            <w:color w:val="3A7C22" w:themeColor="accent6" w:themeShade="BF"/>
            <w:lang w:val="de-DE"/>
            <w:rPrChange w:id="507" w:author="Sanket Joshi" w:date="2024-10-15T15:46:00Z" w16du:dateUtc="2024-10-15T10:16:00Z">
              <w:rPr>
                <w:b/>
                <w:bCs/>
                <w:color w:val="3A7C22" w:themeColor="accent6" w:themeShade="BF"/>
              </w:rPr>
            </w:rPrChange>
          </w:rPr>
          <w:delText>Chris Green</w:delText>
        </w:r>
      </w:del>
      <w:r w:rsidRPr="00020EE9">
        <w:rPr>
          <w:b/>
          <w:bCs/>
          <w:color w:val="3A7C22" w:themeColor="accent6" w:themeShade="BF"/>
          <w:lang w:val="de-DE"/>
          <w:rPrChange w:id="508" w:author="Sanket Joshi" w:date="2024-10-15T15:46:00Z" w16du:dateUtc="2024-10-15T10:16:00Z">
            <w:rPr>
              <w:b/>
              <w:bCs/>
              <w:color w:val="3A7C22" w:themeColor="accent6" w:themeShade="BF"/>
            </w:rPr>
          </w:rPrChange>
        </w:rPr>
        <w:t xml:space="preserve"> EMP123456 ist wegen Grippe/Grippe abwesend+++</w:t>
      </w:r>
    </w:p>
    <w:p w14:paraId="484223A4" w14:textId="77777777" w:rsidR="00DA7B3A" w:rsidRPr="00020EE9" w:rsidRDefault="008B52CD">
      <w:pPr>
        <w:rPr>
          <w:lang w:val="de-DE"/>
          <w:rPrChange w:id="509" w:author="Sanket Joshi" w:date="2024-10-15T15:46:00Z" w16du:dateUtc="2024-10-15T10:16:00Z">
            <w:rPr/>
          </w:rPrChange>
        </w:rPr>
      </w:pPr>
      <w:del w:id="510" w:author="Dharti Jagani" w:date="2024-08-16T17:18:00Z" w16du:dateUtc="2024-08-16T11:48:00Z">
        <w:r w:rsidRPr="0097724B" w:rsidDel="006715F6">
          <w:fldChar w:fldCharType="begin"/>
        </w:r>
        <w:r w:rsidRPr="00020EE9" w:rsidDel="006715F6">
          <w:rPr>
            <w:lang w:val="de-DE"/>
            <w:rPrChange w:id="511" w:author="Sanket Joshi" w:date="2024-10-15T15:46:00Z" w16du:dateUtc="2024-10-15T10:16:00Z">
              <w:rPr/>
            </w:rPrChange>
          </w:rPr>
          <w:delInstrText xml:space="preserve"> INCLUDEPICTURE "https://labondemand.blob.core.windows.net/content/lab149520/instructions237223%5CMedia9%5Cimage35.png" \* MERGEFORMATINET </w:delInstrText>
        </w:r>
        <w:r w:rsidRPr="0097724B" w:rsidDel="006715F6">
          <w:fldChar w:fldCharType="separate"/>
        </w:r>
        <w:r w:rsidRPr="0097724B" w:rsidDel="006715F6">
          <w:rPr>
            <w:noProof/>
          </w:rPr>
          <w:drawing>
            <wp:inline distT="0" distB="0" distL="0" distR="0" wp14:anchorId="20EE0E61" wp14:editId="716757D7">
              <wp:extent cx="5731510" cy="3582035"/>
              <wp:effectExtent l="0" t="0" r="0" b="0"/>
              <wp:docPr id="1075035326" name="Picture 37"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Graphical user interface, text, application, email 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97724B" w:rsidDel="006715F6">
          <w:fldChar w:fldCharType="end"/>
        </w:r>
      </w:del>
    </w:p>
    <w:p w14:paraId="2C5E265E" w14:textId="77777777" w:rsidR="00DA7B3A" w:rsidRPr="00020EE9" w:rsidRDefault="008B52CD">
      <w:pPr>
        <w:rPr>
          <w:lang w:val="de-DE"/>
          <w:rPrChange w:id="512" w:author="Sanket Joshi" w:date="2024-10-15T15:46:00Z" w16du:dateUtc="2024-10-15T10:16:00Z">
            <w:rPr/>
          </w:rPrChange>
        </w:rPr>
      </w:pPr>
      <w:r w:rsidRPr="00020EE9">
        <w:rPr>
          <w:b/>
          <w:bCs/>
          <w:lang w:val="de-DE"/>
          <w:rPrChange w:id="513" w:author="Sanket Joshi" w:date="2024-10-15T15:46:00Z" w16du:dateUtc="2024-10-15T10:16:00Z">
            <w:rPr>
              <w:b/>
              <w:bCs/>
            </w:rPr>
          </w:rPrChange>
        </w:rPr>
        <w:t xml:space="preserve">Hinweis: </w:t>
      </w:r>
      <w:r w:rsidRPr="00020EE9">
        <w:rPr>
          <w:lang w:val="de-DE"/>
          <w:rPrChange w:id="514" w:author="Sanket Joshi" w:date="2024-10-15T15:46:00Z" w16du:dateUtc="2024-10-15T10:16:00Z">
            <w:rPr/>
          </w:rPrChange>
        </w:rPr>
        <w:t>Es kann etwa 24 Stunden dauern, bis E-Mail-Nachrichten vollständig in einer Richtlinie verarbeitet sind. Bei Kommunikation in Microsoft Teams, Yammer und Plattformen von Drittanbietern kann es ca. 48 Stunden dauern, bis sie vollständig in einer Richtlinie verarbeitet sind.</w:t>
      </w:r>
    </w:p>
    <w:p w14:paraId="32F2AB2E" w14:textId="77777777" w:rsidR="00DA7B3A" w:rsidRPr="00020EE9" w:rsidRDefault="008B52CD">
      <w:pPr>
        <w:rPr>
          <w:lang w:val="de-DE"/>
          <w:rPrChange w:id="515" w:author="Sanket Joshi" w:date="2024-10-15T15:46:00Z" w16du:dateUtc="2024-10-15T10:16:00Z">
            <w:rPr/>
          </w:rPrChange>
        </w:rPr>
      </w:pPr>
      <w:r w:rsidRPr="00020EE9">
        <w:rPr>
          <w:lang w:val="de-DE"/>
          <w:rPrChange w:id="516" w:author="Sanket Joshi" w:date="2024-10-15T15:46:00Z" w16du:dateUtc="2024-10-15T10:16:00Z">
            <w:rPr/>
          </w:rPrChange>
        </w:rPr>
        <w:t>Melden Sie sich bei</w:t>
      </w:r>
      <w:commentRangeStart w:id="517"/>
      <w:r w:rsidRPr="00020EE9">
        <w:rPr>
          <w:b/>
          <w:bCs/>
          <w:color w:val="3A7C22" w:themeColor="accent6" w:themeShade="BF"/>
          <w:lang w:val="de-DE"/>
          <w:rPrChange w:id="518" w:author="Sanket Joshi" w:date="2024-10-15T15:46:00Z" w16du:dateUtc="2024-10-15T10:16:00Z">
            <w:rPr>
              <w:b/>
              <w:bCs/>
              <w:color w:val="3A7C22" w:themeColor="accent6" w:themeShade="BF"/>
            </w:rPr>
          </w:rPrChange>
        </w:rPr>
        <w:t xml:space="preserve"> +++https://purview.microsoft.com/+++</w:t>
      </w:r>
      <w:commentRangeEnd w:id="517"/>
      <w:r w:rsidR="000C624E">
        <w:rPr>
          <w:rStyle w:val="CommentReference"/>
        </w:rPr>
        <w:commentReference w:id="517"/>
      </w:r>
      <w:r w:rsidRPr="00020EE9">
        <w:rPr>
          <w:lang w:val="de-DE"/>
          <w:rPrChange w:id="519" w:author="Sanket Joshi" w:date="2024-10-15T15:46:00Z" w16du:dateUtc="2024-10-15T10:16:00Z">
            <w:rPr/>
          </w:rPrChange>
        </w:rPr>
        <w:t xml:space="preserve"> als Patti </w:t>
      </w:r>
      <w:commentRangeStart w:id="520"/>
      <w:del w:id="521" w:author="Dharti Jagani" w:date="2024-08-16T17:17:00Z" w16du:dateUtc="2024-08-16T11:47:00Z">
        <w:r w:rsidRPr="00020EE9" w:rsidDel="006715F6">
          <w:rPr>
            <w:b/>
            <w:bCs/>
            <w:lang w:val="de-DE"/>
            <w:rPrChange w:id="522" w:author="Sanket Joshi" w:date="2024-10-15T15:46:00Z" w16du:dateUtc="2024-10-15T10:16:00Z">
              <w:rPr>
                <w:b/>
                <w:bCs/>
              </w:rPr>
            </w:rPrChange>
          </w:rPr>
          <w:delText>Chris Green</w:delText>
        </w:r>
      </w:del>
      <w:ins w:id="523" w:author="Dharti Jagani" w:date="2024-08-16T17:18:00Z" w16du:dateUtc="2024-08-16T11:48:00Z">
        <w:r w:rsidR="006715F6" w:rsidRPr="00020EE9">
          <w:rPr>
            <w:b/>
            <w:bCs/>
            <w:lang w:val="de-DE"/>
            <w:rPrChange w:id="524" w:author="Sanket Joshi" w:date="2024-10-15T15:46:00Z" w16du:dateUtc="2024-10-15T10:16:00Z">
              <w:rPr>
                <w:b/>
                <w:bCs/>
              </w:rPr>
            </w:rPrChange>
          </w:rPr>
          <w:t xml:space="preserve">Fernandez </w:t>
        </w:r>
        <w:commentRangeEnd w:id="520"/>
        <w:r w:rsidR="006715F6">
          <w:rPr>
            <w:rStyle w:val="CommentReference"/>
          </w:rPr>
          <w:commentReference w:id="520"/>
        </w:r>
      </w:ins>
      <w:r w:rsidRPr="00020EE9">
        <w:rPr>
          <w:lang w:val="de-DE"/>
          <w:rPrChange w:id="525" w:author="Sanket Joshi" w:date="2024-10-15T15:46:00Z" w16du:dateUtc="2024-10-15T10:16:00Z">
            <w:rPr/>
          </w:rPrChange>
        </w:rPr>
        <w:t xml:space="preserve">an. Navigieren Sie zu </w:t>
      </w:r>
      <w:r w:rsidRPr="00020EE9">
        <w:rPr>
          <w:b/>
          <w:bCs/>
          <w:lang w:val="de-DE"/>
          <w:rPrChange w:id="526" w:author="Sanket Joshi" w:date="2024-10-15T15:46:00Z" w16du:dateUtc="2024-10-15T10:16:00Z">
            <w:rPr>
              <w:b/>
              <w:bCs/>
            </w:rPr>
          </w:rPrChange>
        </w:rPr>
        <w:t xml:space="preserve">Communication Compliance </w:t>
      </w:r>
      <w:r w:rsidRPr="00020EE9">
        <w:rPr>
          <w:lang w:val="de-DE"/>
          <w:rPrChange w:id="527" w:author="Sanket Joshi" w:date="2024-10-15T15:46:00Z" w16du:dateUtc="2024-10-15T10:16:00Z">
            <w:rPr/>
          </w:rPrChange>
        </w:rPr>
        <w:t xml:space="preserve">&gt; </w:t>
      </w:r>
      <w:r w:rsidRPr="00020EE9">
        <w:rPr>
          <w:b/>
          <w:bCs/>
          <w:lang w:val="de-DE"/>
          <w:rPrChange w:id="528" w:author="Sanket Joshi" w:date="2024-10-15T15:46:00Z" w16du:dateUtc="2024-10-15T10:16:00Z">
            <w:rPr>
              <w:b/>
              <w:bCs/>
            </w:rPr>
          </w:rPrChange>
        </w:rPr>
        <w:t>Alerts</w:t>
      </w:r>
      <w:r w:rsidRPr="00020EE9">
        <w:rPr>
          <w:lang w:val="de-DE"/>
          <w:rPrChange w:id="529" w:author="Sanket Joshi" w:date="2024-10-15T15:46:00Z" w16du:dateUtc="2024-10-15T10:16:00Z">
            <w:rPr/>
          </w:rPrChange>
        </w:rPr>
        <w:t>, um die Alerts für Ihre Richtlinien nach 24 Stunden anzuzeigen.</w:t>
      </w:r>
    </w:p>
    <w:p w14:paraId="310CF6A6" w14:textId="77777777" w:rsidR="00DA7B3A" w:rsidRPr="00020EE9" w:rsidRDefault="008B52CD">
      <w:pPr>
        <w:rPr>
          <w:b/>
          <w:bCs/>
          <w:lang w:val="de-DE"/>
          <w:rPrChange w:id="530" w:author="Sanket Joshi" w:date="2024-10-15T15:46:00Z" w16du:dateUtc="2024-10-15T10:16:00Z">
            <w:rPr>
              <w:b/>
              <w:bCs/>
            </w:rPr>
          </w:rPrChange>
        </w:rPr>
      </w:pPr>
      <w:r w:rsidRPr="00020EE9">
        <w:rPr>
          <w:b/>
          <w:bCs/>
          <w:lang w:val="de-DE"/>
          <w:rPrChange w:id="531" w:author="Sanket Joshi" w:date="2024-10-15T15:46:00Z" w16du:dateUtc="2024-10-15T10:16:00Z">
            <w:rPr>
              <w:b/>
              <w:bCs/>
            </w:rPr>
          </w:rPrChange>
        </w:rPr>
        <w:t>Zusammenfassung:</w:t>
      </w:r>
    </w:p>
    <w:p w14:paraId="595F0BA1" w14:textId="77777777" w:rsidR="00DA7B3A" w:rsidRPr="00020EE9" w:rsidRDefault="008B52CD">
      <w:pPr>
        <w:rPr>
          <w:lang w:val="de-DE"/>
          <w:rPrChange w:id="532" w:author="Sanket Joshi" w:date="2024-10-15T15:46:00Z" w16du:dateUtc="2024-10-15T10:16:00Z">
            <w:rPr/>
          </w:rPrChange>
        </w:rPr>
      </w:pPr>
      <w:r w:rsidRPr="00020EE9">
        <w:rPr>
          <w:lang w:val="de-DE"/>
          <w:rPrChange w:id="533" w:author="Sanket Joshi" w:date="2024-10-15T15:46:00Z" w16du:dateUtc="2024-10-15T10:16:00Z">
            <w:rPr/>
          </w:rPrChange>
        </w:rPr>
        <w:t>In dieser Übung haben wir gelernt, wie man die Berechtigungen für die Kommunikations-Compliance aktiviert, die Richtlinien erstellt und verwaltet und anschließend Benachrichtigungsvorlagen erstellt und die Benutzeranonymisierung konfiguriert.</w:t>
      </w:r>
    </w:p>
    <w:sectPr w:rsidR="00DA7B3A" w:rsidRPr="00020EE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 w:author="Dharti Jagani" w:date="2024-08-16T16:20:00Z" w:initials="DJ">
    <w:p w14:paraId="2E4E0AB6" w14:textId="77777777" w:rsidR="00DA7B3A" w:rsidRDefault="008B52CD">
      <w:r>
        <w:rPr>
          <w:rStyle w:val="CommentReference"/>
        </w:rPr>
        <w:annotationRef/>
      </w:r>
      <w:r>
        <w:rPr>
          <w:color w:val="000000"/>
          <w:sz w:val="20"/>
          <w:szCs w:val="20"/>
        </w:rPr>
        <w:t>Gesamte Aufgabe bearbeiten</w:t>
      </w:r>
    </w:p>
  </w:comment>
  <w:comment w:id="201" w:author="Dharti Jagani" w:date="2024-08-16T16:33:00Z" w:initials="DJ">
    <w:p w14:paraId="5B9C4A76" w14:textId="77777777" w:rsidR="00DA7B3A" w:rsidRDefault="008B52CD">
      <w:r>
        <w:rPr>
          <w:rStyle w:val="CommentReference"/>
        </w:rPr>
        <w:annotationRef/>
      </w:r>
      <w:r>
        <w:rPr>
          <w:color w:val="000000"/>
          <w:sz w:val="20"/>
          <w:szCs w:val="20"/>
        </w:rPr>
        <w:t>bearbeiten</w:t>
      </w:r>
    </w:p>
  </w:comment>
  <w:comment w:id="213" w:author="Dharti Jagani" w:date="2024-08-16T16:39:00Z" w:initials="DJ">
    <w:p w14:paraId="15E1694A" w14:textId="77777777" w:rsidR="00DA7B3A" w:rsidRDefault="008B52CD">
      <w:r>
        <w:rPr>
          <w:rStyle w:val="CommentReference"/>
        </w:rPr>
        <w:annotationRef/>
      </w:r>
      <w:r>
        <w:rPr>
          <w:color w:val="000000"/>
          <w:sz w:val="20"/>
          <w:szCs w:val="20"/>
        </w:rPr>
        <w:t>bearbeiten</w:t>
      </w:r>
    </w:p>
  </w:comment>
  <w:comment w:id="229" w:author="Dharti Jagani" w:date="2024-08-16T16:45:00Z" w:initials="DJ">
    <w:p w14:paraId="0390ECE4" w14:textId="77777777" w:rsidR="00DA7B3A" w:rsidRDefault="008B52CD">
      <w:r>
        <w:rPr>
          <w:rStyle w:val="CommentReference"/>
        </w:rPr>
        <w:annotationRef/>
      </w:r>
      <w:r>
        <w:rPr>
          <w:color w:val="000000"/>
          <w:sz w:val="20"/>
          <w:szCs w:val="20"/>
        </w:rPr>
        <w:t>bearbeiten</w:t>
      </w:r>
    </w:p>
  </w:comment>
  <w:comment w:id="321" w:author="Dharti Jagani" w:date="2024-08-16T16:52:00Z" w:initials="DJ">
    <w:p w14:paraId="69DC925C" w14:textId="77777777" w:rsidR="00DA7B3A" w:rsidRDefault="008B52CD">
      <w:r>
        <w:rPr>
          <w:rStyle w:val="CommentReference"/>
        </w:rPr>
        <w:annotationRef/>
      </w:r>
      <w:r>
        <w:rPr>
          <w:color w:val="000000"/>
          <w:sz w:val="20"/>
          <w:szCs w:val="20"/>
        </w:rPr>
        <w:t xml:space="preserve">Bilder </w:t>
      </w:r>
      <w:r>
        <w:rPr>
          <w:color w:val="000000"/>
          <w:sz w:val="20"/>
          <w:szCs w:val="20"/>
        </w:rPr>
        <w:t>bearbeiten</w:t>
      </w:r>
    </w:p>
  </w:comment>
  <w:comment w:id="324" w:author="Dharti Jagani" w:date="2024-08-16T16:51:00Z" w:initials="DJ">
    <w:p w14:paraId="4DE7C1B7" w14:textId="77777777" w:rsidR="00DA7B3A" w:rsidRDefault="008B52CD">
      <w:r>
        <w:rPr>
          <w:rStyle w:val="CommentReference"/>
        </w:rPr>
        <w:annotationRef/>
      </w:r>
      <w:r>
        <w:rPr>
          <w:color w:val="000000"/>
          <w:sz w:val="20"/>
          <w:szCs w:val="20"/>
        </w:rPr>
        <w:t>bearbeiten</w:t>
      </w:r>
    </w:p>
  </w:comment>
  <w:comment w:id="400" w:author="Dharti Jagani" w:date="2024-08-16T17:11:00Z" w:initials="DJ">
    <w:p w14:paraId="4EFF71B5" w14:textId="77777777" w:rsidR="00DA7B3A" w:rsidRDefault="008B52CD">
      <w:r>
        <w:rPr>
          <w:rStyle w:val="CommentReference"/>
        </w:rPr>
        <w:annotationRef/>
      </w:r>
      <w:r>
        <w:rPr>
          <w:color w:val="000000"/>
          <w:sz w:val="20"/>
          <w:szCs w:val="20"/>
        </w:rPr>
        <w:t xml:space="preserve">Bild </w:t>
      </w:r>
      <w:r>
        <w:rPr>
          <w:color w:val="000000"/>
          <w:sz w:val="20"/>
          <w:szCs w:val="20"/>
        </w:rPr>
        <w:t>ändern</w:t>
      </w:r>
    </w:p>
  </w:comment>
  <w:comment w:id="402" w:author="Dharti Jagani" w:date="2024-08-16T17:07:00Z" w:initials="DJ">
    <w:p w14:paraId="38B9F9A2" w14:textId="77777777" w:rsidR="00DA7B3A" w:rsidRDefault="008B52CD">
      <w:r>
        <w:rPr>
          <w:rStyle w:val="CommentReference"/>
        </w:rPr>
        <w:annotationRef/>
      </w:r>
      <w:r>
        <w:rPr>
          <w:color w:val="000000"/>
          <w:sz w:val="20"/>
          <w:szCs w:val="20"/>
        </w:rPr>
        <w:t>Ersetzen Sie Schritt 1 und 2 durch diesen Schritt</w:t>
      </w:r>
    </w:p>
  </w:comment>
  <w:comment w:id="496" w:author="Dharti Jagani" w:date="2024-08-16T17:18:00Z" w:initials="DJ">
    <w:p w14:paraId="51AA7D43" w14:textId="77777777" w:rsidR="00DA7B3A" w:rsidRDefault="008B52CD">
      <w:r>
        <w:rPr>
          <w:rStyle w:val="CommentReference"/>
        </w:rPr>
        <w:annotationRef/>
      </w:r>
      <w:r>
        <w:rPr>
          <w:color w:val="000000"/>
          <w:sz w:val="20"/>
          <w:szCs w:val="20"/>
        </w:rPr>
        <w:t xml:space="preserve">Bild </w:t>
      </w:r>
      <w:r>
        <w:rPr>
          <w:color w:val="000000"/>
          <w:sz w:val="20"/>
          <w:szCs w:val="20"/>
        </w:rPr>
        <w:t>entfernen</w:t>
      </w:r>
    </w:p>
  </w:comment>
  <w:comment w:id="517" w:author="Dharti Jagani" w:date="2024-08-16T15:57:00Z" w:initials="DJ">
    <w:p w14:paraId="14946323" w14:textId="77777777" w:rsidR="00DA7B3A" w:rsidRDefault="008B52CD">
      <w:r>
        <w:rPr>
          <w:rStyle w:val="CommentReference"/>
        </w:rPr>
        <w:annotationRef/>
      </w:r>
      <w:r>
        <w:rPr>
          <w:color w:val="000000"/>
          <w:sz w:val="20"/>
          <w:szCs w:val="20"/>
        </w:rPr>
        <w:t xml:space="preserve">Link </w:t>
      </w:r>
      <w:r>
        <w:rPr>
          <w:color w:val="000000"/>
          <w:sz w:val="20"/>
          <w:szCs w:val="20"/>
        </w:rPr>
        <w:t>bearbeiten</w:t>
      </w:r>
    </w:p>
  </w:comment>
  <w:comment w:id="520" w:author="Dharti Jagani" w:date="2024-08-16T17:18:00Z" w:initials="DJ">
    <w:p w14:paraId="1BABE97E" w14:textId="77777777" w:rsidR="00DA7B3A" w:rsidRDefault="008B52CD">
      <w:r>
        <w:rPr>
          <w:rStyle w:val="CommentReference"/>
        </w:rPr>
        <w:annotationRef/>
      </w:r>
      <w:r>
        <w:rPr>
          <w:color w:val="000000"/>
          <w:sz w:val="20"/>
          <w:szCs w:val="20"/>
        </w:rPr>
        <w:t xml:space="preserve">Name </w:t>
      </w:r>
      <w:r>
        <w:rPr>
          <w:color w:val="000000"/>
          <w:sz w:val="20"/>
          <w:szCs w:val="20"/>
        </w:rPr>
        <w:t>ändern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E4E0AB6" w15:done="0"/>
  <w15:commentEx w15:paraId="5B9C4A76" w15:done="0"/>
  <w15:commentEx w15:paraId="15E1694A" w15:done="0"/>
  <w15:commentEx w15:paraId="0390ECE4" w15:done="0"/>
  <w15:commentEx w15:paraId="69DC925C" w15:done="0"/>
  <w15:commentEx w15:paraId="4DE7C1B7" w15:done="0"/>
  <w15:commentEx w15:paraId="4EFF71B5" w15:done="0"/>
  <w15:commentEx w15:paraId="38B9F9A2" w15:done="0"/>
  <w15:commentEx w15:paraId="51AA7D43" w15:done="0"/>
  <w15:commentEx w15:paraId="14946323" w15:done="0"/>
  <w15:commentEx w15:paraId="1BABE97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E4E0AB6" w16cid:durableId="5C54E25B"/>
  <w16cid:commentId w16cid:paraId="5B9C4A76" w16cid:durableId="649F6639"/>
  <w16cid:commentId w16cid:paraId="15E1694A" w16cid:durableId="38109282"/>
  <w16cid:commentId w16cid:paraId="0390ECE4" w16cid:durableId="7D3A555F"/>
  <w16cid:commentId w16cid:paraId="69DC925C" w16cid:durableId="2ED81B2D"/>
  <w16cid:commentId w16cid:paraId="4DE7C1B7" w16cid:durableId="4E02B25D"/>
  <w16cid:commentId w16cid:paraId="4EFF71B5" w16cid:durableId="41101718"/>
  <w16cid:commentId w16cid:paraId="38B9F9A2" w16cid:durableId="730B7099"/>
  <w16cid:commentId w16cid:paraId="51AA7D43" w16cid:durableId="1D20F678"/>
  <w16cid:commentId w16cid:paraId="14946323" w16cid:durableId="2386756F"/>
  <w16cid:commentId w16cid:paraId="1BABE97E" w16cid:durableId="1BF9416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D0A63"/>
    <w:multiLevelType w:val="multilevel"/>
    <w:tmpl w:val="6BAAE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7C4E4D"/>
    <w:multiLevelType w:val="multilevel"/>
    <w:tmpl w:val="2BB89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2B0CCB"/>
    <w:multiLevelType w:val="multilevel"/>
    <w:tmpl w:val="F6A6D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A7A3FEF"/>
    <w:multiLevelType w:val="multilevel"/>
    <w:tmpl w:val="FDD6B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76C680F"/>
    <w:multiLevelType w:val="multilevel"/>
    <w:tmpl w:val="9FF89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7D76343"/>
    <w:multiLevelType w:val="multilevel"/>
    <w:tmpl w:val="76E47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1676464">
    <w:abstractNumId w:val="4"/>
  </w:num>
  <w:num w:numId="2" w16cid:durableId="1140459255">
    <w:abstractNumId w:val="5"/>
  </w:num>
  <w:num w:numId="3" w16cid:durableId="782840730">
    <w:abstractNumId w:val="0"/>
  </w:num>
  <w:num w:numId="4" w16cid:durableId="327295660">
    <w:abstractNumId w:val="3"/>
  </w:num>
  <w:num w:numId="5" w16cid:durableId="1192918660">
    <w:abstractNumId w:val="1"/>
  </w:num>
  <w:num w:numId="6" w16cid:durableId="2544425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ket Joshi">
    <w15:presenceInfo w15:providerId="AD" w15:userId="S::sanket@technofocus.co::a7f32c1f-cbd0-4e6c-b605-d0abdc64b391"/>
  </w15:person>
  <w15:person w15:author="Dharti Jagani">
    <w15:presenceInfo w15:providerId="AD" w15:userId="S::dharti@technofocus.co::6545a728-5484-4ca5-848c-c900fa5f1b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24B"/>
    <w:rsid w:val="00020EE9"/>
    <w:rsid w:val="00060504"/>
    <w:rsid w:val="00093139"/>
    <w:rsid w:val="000C1E28"/>
    <w:rsid w:val="000C624E"/>
    <w:rsid w:val="00231EBA"/>
    <w:rsid w:val="00274219"/>
    <w:rsid w:val="002824A0"/>
    <w:rsid w:val="002D24E0"/>
    <w:rsid w:val="005E6745"/>
    <w:rsid w:val="006715F6"/>
    <w:rsid w:val="00675C47"/>
    <w:rsid w:val="006F7A0E"/>
    <w:rsid w:val="008B52CD"/>
    <w:rsid w:val="00931C17"/>
    <w:rsid w:val="0097724B"/>
    <w:rsid w:val="009F491F"/>
    <w:rsid w:val="00BE5BE5"/>
    <w:rsid w:val="00C12060"/>
    <w:rsid w:val="00CB2417"/>
    <w:rsid w:val="00CC0B32"/>
    <w:rsid w:val="00CE0E17"/>
    <w:rsid w:val="00D13C70"/>
    <w:rsid w:val="00DA7B3A"/>
    <w:rsid w:val="00DE5046"/>
    <w:rsid w:val="00E01CF7"/>
    <w:rsid w:val="00E14CB8"/>
    <w:rsid w:val="00F00869"/>
    <w:rsid w:val="00F01E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B8B12"/>
  <w15:chartTrackingRefBased/>
  <w15:docId w15:val="{1526A7D2-ABCF-084E-B428-F10F250C5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before="120" w:after="120"/>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24B"/>
    <w:pPr>
      <w:ind w:left="0" w:firstLine="0"/>
    </w:pPr>
  </w:style>
  <w:style w:type="paragraph" w:styleId="Heading1">
    <w:name w:val="heading 1"/>
    <w:basedOn w:val="Normal"/>
    <w:next w:val="Normal"/>
    <w:link w:val="Heading1Char"/>
    <w:uiPriority w:val="9"/>
    <w:qFormat/>
    <w:rsid w:val="009772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772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7724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724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724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724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724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724B"/>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724B"/>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24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7724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7724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7724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724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724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724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724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724B"/>
    <w:rPr>
      <w:rFonts w:eastAsiaTheme="majorEastAsia" w:cstheme="majorBidi"/>
      <w:color w:val="272727" w:themeColor="text1" w:themeTint="D8"/>
    </w:rPr>
  </w:style>
  <w:style w:type="paragraph" w:styleId="Title">
    <w:name w:val="Title"/>
    <w:basedOn w:val="Normal"/>
    <w:next w:val="Normal"/>
    <w:link w:val="TitleChar"/>
    <w:uiPriority w:val="10"/>
    <w:qFormat/>
    <w:rsid w:val="0097724B"/>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724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724B"/>
    <w:pPr>
      <w:numPr>
        <w:ilvl w:val="1"/>
      </w:numPr>
      <w:spacing w:after="160"/>
      <w:ind w:left="714" w:hanging="35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724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724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7724B"/>
    <w:rPr>
      <w:i/>
      <w:iCs/>
      <w:color w:val="404040" w:themeColor="text1" w:themeTint="BF"/>
    </w:rPr>
  </w:style>
  <w:style w:type="paragraph" w:styleId="ListParagraph">
    <w:name w:val="List Paragraph"/>
    <w:basedOn w:val="Normal"/>
    <w:uiPriority w:val="34"/>
    <w:qFormat/>
    <w:rsid w:val="0097724B"/>
    <w:pPr>
      <w:ind w:left="720"/>
      <w:contextualSpacing/>
    </w:pPr>
  </w:style>
  <w:style w:type="character" w:styleId="IntenseEmphasis">
    <w:name w:val="Intense Emphasis"/>
    <w:basedOn w:val="DefaultParagraphFont"/>
    <w:uiPriority w:val="21"/>
    <w:qFormat/>
    <w:rsid w:val="0097724B"/>
    <w:rPr>
      <w:i/>
      <w:iCs/>
      <w:color w:val="0F4761" w:themeColor="accent1" w:themeShade="BF"/>
    </w:rPr>
  </w:style>
  <w:style w:type="paragraph" w:styleId="IntenseQuote">
    <w:name w:val="Intense Quote"/>
    <w:basedOn w:val="Normal"/>
    <w:next w:val="Normal"/>
    <w:link w:val="IntenseQuoteChar"/>
    <w:uiPriority w:val="30"/>
    <w:qFormat/>
    <w:rsid w:val="009772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724B"/>
    <w:rPr>
      <w:i/>
      <w:iCs/>
      <w:color w:val="0F4761" w:themeColor="accent1" w:themeShade="BF"/>
    </w:rPr>
  </w:style>
  <w:style w:type="character" w:styleId="IntenseReference">
    <w:name w:val="Intense Reference"/>
    <w:basedOn w:val="DefaultParagraphFont"/>
    <w:uiPriority w:val="32"/>
    <w:qFormat/>
    <w:rsid w:val="0097724B"/>
    <w:rPr>
      <w:b/>
      <w:bCs/>
      <w:smallCaps/>
      <w:color w:val="0F4761" w:themeColor="accent1" w:themeShade="BF"/>
      <w:spacing w:val="5"/>
    </w:rPr>
  </w:style>
  <w:style w:type="character" w:styleId="Hyperlink">
    <w:name w:val="Hyperlink"/>
    <w:basedOn w:val="DefaultParagraphFont"/>
    <w:uiPriority w:val="99"/>
    <w:unhideWhenUsed/>
    <w:rsid w:val="0097724B"/>
    <w:rPr>
      <w:color w:val="467886" w:themeColor="hyperlink"/>
      <w:u w:val="single"/>
    </w:rPr>
  </w:style>
  <w:style w:type="character" w:styleId="UnresolvedMention">
    <w:name w:val="Unresolved Mention"/>
    <w:basedOn w:val="DefaultParagraphFont"/>
    <w:uiPriority w:val="99"/>
    <w:semiHidden/>
    <w:unhideWhenUsed/>
    <w:rsid w:val="0097724B"/>
    <w:rPr>
      <w:color w:val="605E5C"/>
      <w:shd w:val="clear" w:color="auto" w:fill="E1DFDD"/>
    </w:rPr>
  </w:style>
  <w:style w:type="paragraph" w:styleId="Revision">
    <w:name w:val="Revision"/>
    <w:hidden/>
    <w:uiPriority w:val="99"/>
    <w:semiHidden/>
    <w:rsid w:val="000C624E"/>
    <w:pPr>
      <w:spacing w:before="0" w:after="0"/>
      <w:ind w:left="0" w:firstLine="0"/>
    </w:pPr>
  </w:style>
  <w:style w:type="character" w:styleId="CommentReference">
    <w:name w:val="annotation reference"/>
    <w:basedOn w:val="DefaultParagraphFont"/>
    <w:uiPriority w:val="99"/>
    <w:semiHidden/>
    <w:unhideWhenUsed/>
    <w:rsid w:val="000C624E"/>
    <w:rPr>
      <w:sz w:val="16"/>
      <w:szCs w:val="16"/>
    </w:rPr>
  </w:style>
  <w:style w:type="paragraph" w:styleId="CommentText">
    <w:name w:val="annotation text"/>
    <w:basedOn w:val="Normal"/>
    <w:link w:val="CommentTextChar"/>
    <w:uiPriority w:val="99"/>
    <w:semiHidden/>
    <w:unhideWhenUsed/>
    <w:rsid w:val="000C624E"/>
    <w:rPr>
      <w:sz w:val="20"/>
      <w:szCs w:val="20"/>
    </w:rPr>
  </w:style>
  <w:style w:type="character" w:customStyle="1" w:styleId="CommentTextChar">
    <w:name w:val="Comment Text Char"/>
    <w:basedOn w:val="DefaultParagraphFont"/>
    <w:link w:val="CommentText"/>
    <w:uiPriority w:val="99"/>
    <w:semiHidden/>
    <w:rsid w:val="000C624E"/>
    <w:rPr>
      <w:sz w:val="20"/>
      <w:szCs w:val="20"/>
    </w:rPr>
  </w:style>
  <w:style w:type="paragraph" w:styleId="CommentSubject">
    <w:name w:val="annotation subject"/>
    <w:basedOn w:val="CommentText"/>
    <w:next w:val="CommentText"/>
    <w:link w:val="CommentSubjectChar"/>
    <w:uiPriority w:val="99"/>
    <w:semiHidden/>
    <w:unhideWhenUsed/>
    <w:rsid w:val="000C624E"/>
    <w:rPr>
      <w:b/>
      <w:bCs/>
    </w:rPr>
  </w:style>
  <w:style w:type="character" w:customStyle="1" w:styleId="CommentSubjectChar">
    <w:name w:val="Comment Subject Char"/>
    <w:basedOn w:val="CommentTextChar"/>
    <w:link w:val="CommentSubject"/>
    <w:uiPriority w:val="99"/>
    <w:semiHidden/>
    <w:rsid w:val="000C624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359899">
      <w:bodyDiv w:val="1"/>
      <w:marLeft w:val="0"/>
      <w:marRight w:val="0"/>
      <w:marTop w:val="0"/>
      <w:marBottom w:val="0"/>
      <w:divBdr>
        <w:top w:val="none" w:sz="0" w:space="0" w:color="auto"/>
        <w:left w:val="none" w:sz="0" w:space="0" w:color="auto"/>
        <w:bottom w:val="none" w:sz="0" w:space="0" w:color="auto"/>
        <w:right w:val="none" w:sz="0" w:space="0" w:color="auto"/>
      </w:divBdr>
    </w:div>
    <w:div w:id="663629503">
      <w:bodyDiv w:val="1"/>
      <w:marLeft w:val="0"/>
      <w:marRight w:val="0"/>
      <w:marTop w:val="0"/>
      <w:marBottom w:val="0"/>
      <w:divBdr>
        <w:top w:val="none" w:sz="0" w:space="0" w:color="auto"/>
        <w:left w:val="none" w:sz="0" w:space="0" w:color="auto"/>
        <w:bottom w:val="none" w:sz="0" w:space="0" w:color="auto"/>
        <w:right w:val="none" w:sz="0" w:space="0" w:color="auto"/>
      </w:divBdr>
      <w:divsChild>
        <w:div w:id="274141986">
          <w:blockQuote w:val="1"/>
          <w:marLeft w:val="0"/>
          <w:marRight w:val="0"/>
          <w:marTop w:val="150"/>
          <w:marBottom w:val="150"/>
          <w:divBdr>
            <w:top w:val="none" w:sz="0" w:space="0" w:color="auto"/>
            <w:left w:val="none" w:sz="0" w:space="0" w:color="auto"/>
            <w:bottom w:val="none" w:sz="0" w:space="0" w:color="auto"/>
            <w:right w:val="none" w:sz="0" w:space="0" w:color="auto"/>
          </w:divBdr>
        </w:div>
        <w:div w:id="361131312">
          <w:blockQuote w:val="1"/>
          <w:marLeft w:val="0"/>
          <w:marRight w:val="0"/>
          <w:marTop w:val="150"/>
          <w:marBottom w:val="150"/>
          <w:divBdr>
            <w:top w:val="none" w:sz="0" w:space="0" w:color="auto"/>
            <w:left w:val="none" w:sz="0" w:space="0" w:color="auto"/>
            <w:bottom w:val="none" w:sz="0" w:space="0" w:color="auto"/>
            <w:right w:val="none" w:sz="0" w:space="0" w:color="auto"/>
          </w:divBdr>
        </w:div>
        <w:div w:id="35278301">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664310047">
      <w:bodyDiv w:val="1"/>
      <w:marLeft w:val="0"/>
      <w:marRight w:val="0"/>
      <w:marTop w:val="0"/>
      <w:marBottom w:val="0"/>
      <w:divBdr>
        <w:top w:val="none" w:sz="0" w:space="0" w:color="auto"/>
        <w:left w:val="none" w:sz="0" w:space="0" w:color="auto"/>
        <w:bottom w:val="none" w:sz="0" w:space="0" w:color="auto"/>
        <w:right w:val="none" w:sz="0" w:space="0" w:color="auto"/>
      </w:divBdr>
    </w:div>
    <w:div w:id="1730374435">
      <w:bodyDiv w:val="1"/>
      <w:marLeft w:val="0"/>
      <w:marRight w:val="0"/>
      <w:marTop w:val="0"/>
      <w:marBottom w:val="0"/>
      <w:divBdr>
        <w:top w:val="none" w:sz="0" w:space="0" w:color="auto"/>
        <w:left w:val="none" w:sz="0" w:space="0" w:color="auto"/>
        <w:bottom w:val="none" w:sz="0" w:space="0" w:color="auto"/>
        <w:right w:val="none" w:sz="0" w:space="0" w:color="auto"/>
      </w:divBdr>
      <w:divsChild>
        <w:div w:id="1550070294">
          <w:blockQuote w:val="1"/>
          <w:marLeft w:val="0"/>
          <w:marRight w:val="0"/>
          <w:marTop w:val="150"/>
          <w:marBottom w:val="150"/>
          <w:divBdr>
            <w:top w:val="none" w:sz="0" w:space="0" w:color="auto"/>
            <w:left w:val="none" w:sz="0" w:space="0" w:color="auto"/>
            <w:bottom w:val="none" w:sz="0" w:space="0" w:color="auto"/>
            <w:right w:val="none" w:sz="0" w:space="0" w:color="auto"/>
          </w:divBdr>
        </w:div>
        <w:div w:id="243606574">
          <w:blockQuote w:val="1"/>
          <w:marLeft w:val="0"/>
          <w:marRight w:val="0"/>
          <w:marTop w:val="150"/>
          <w:marBottom w:val="150"/>
          <w:divBdr>
            <w:top w:val="none" w:sz="0" w:space="0" w:color="auto"/>
            <w:left w:val="none" w:sz="0" w:space="0" w:color="auto"/>
            <w:bottom w:val="none" w:sz="0" w:space="0" w:color="auto"/>
            <w:right w:val="none" w:sz="0" w:space="0" w:color="auto"/>
          </w:divBdr>
        </w:div>
        <w:div w:id="164426377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microsoft.com/office/2011/relationships/people" Target="people.xml"/><Relationship Id="rId4" Type="http://schemas.openxmlformats.org/officeDocument/2006/relationships/numbering" Target="numbering.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TranslatedLang xmlns="8ef809a0-ee5c-4f7c-93f4-54335103f45d" xsi:nil="true"/>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696EB82-4605-4D50-A5D0-39B64E3AD1D4}">
  <ds:schemaRefs>
    <ds:schemaRef ds:uri="http://schemas.microsoft.com/sharepoint/v3/contenttype/forms"/>
  </ds:schemaRefs>
</ds:datastoreItem>
</file>

<file path=customXml/itemProps2.xml><?xml version="1.0" encoding="utf-8"?>
<ds:datastoreItem xmlns:ds="http://schemas.openxmlformats.org/officeDocument/2006/customXml" ds:itemID="{2457CDE1-20D4-4AD9-8324-B5040401F292}">
  <ds:schemaRefs>
    <ds:schemaRef ds:uri="http://schemas.openxmlformats.org/package/2006/metadata/core-properties"/>
    <ds:schemaRef ds:uri="http://purl.org/dc/dcmitype/"/>
    <ds:schemaRef ds:uri="http://schemas.microsoft.com/office/2006/metadata/properties"/>
    <ds:schemaRef ds:uri="http://schemas.microsoft.com/office/2006/documentManagement/types"/>
    <ds:schemaRef ds:uri="http://purl.org/dc/elements/1.1/"/>
    <ds:schemaRef ds:uri="7d8eff29-6c54-442a-b227-cf62f770eb0b"/>
    <ds:schemaRef ds:uri="http://purl.org/dc/terms/"/>
    <ds:schemaRef ds:uri="8ef809a0-ee5c-4f7c-93f4-54335103f45d"/>
    <ds:schemaRef ds:uri="http://schemas.microsoft.com/office/infopath/2007/PartnerControls"/>
    <ds:schemaRef ds:uri="http://schemas.microsoft.com/sharepoint/v3"/>
    <ds:schemaRef ds:uri="http://www.w3.org/XML/1998/namespace"/>
  </ds:schemaRefs>
</ds:datastoreItem>
</file>

<file path=customXml/itemProps3.xml><?xml version="1.0" encoding="utf-8"?>
<ds:datastoreItem xmlns:ds="http://schemas.openxmlformats.org/officeDocument/2006/customXml" ds:itemID="{CB055BC1-AB49-4450-9586-605D9D5FE8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33</Pages>
  <Words>2459</Words>
  <Characters>14019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Dharti Jagani</dc:creator>
  <cp:keywords>, docId:729D4CACDEAF4EDFF1F62131031D283B</cp:keywords>
  <dc:description/>
  <cp:lastModifiedBy>Sanket Joshi</cp:lastModifiedBy>
  <cp:revision>13</cp:revision>
  <dcterms:created xsi:type="dcterms:W3CDTF">2024-08-16T10:10:00Z</dcterms:created>
  <dcterms:modified xsi:type="dcterms:W3CDTF">2024-10-15T10:16:00Z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ies>
</file>